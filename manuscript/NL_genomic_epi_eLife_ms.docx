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A968F9C" w14:textId="58EC50E1" w:rsidR="007B3A0D" w:rsidRDefault="007866FD">
      <w:pPr>
        <w:pStyle w:val="Heading1"/>
      </w:pPr>
      <w:r>
        <w:t>R</w:t>
      </w:r>
      <w:r w:rsidR="006D701A">
        <w:t>egional importation and</w:t>
      </w:r>
      <w:r w:rsidR="00BD3EA5">
        <w:t xml:space="preserve"> </w:t>
      </w:r>
      <w:r w:rsidR="00B93085">
        <w:t xml:space="preserve">asymmetric </w:t>
      </w:r>
      <w:r w:rsidR="006D701A">
        <w:t xml:space="preserve">within-country spread </w:t>
      </w:r>
      <w:r>
        <w:t>of SARS-CoV-2 variants</w:t>
      </w:r>
      <w:r w:rsidR="00653960">
        <w:t xml:space="preserve"> </w:t>
      </w:r>
      <w:r>
        <w:t>of</w:t>
      </w:r>
      <w:r w:rsidR="00653960">
        <w:t xml:space="preserve"> </w:t>
      </w:r>
      <w:r>
        <w:t xml:space="preserve">concern in the Netherlands  </w:t>
      </w:r>
    </w:p>
    <w:p w14:paraId="1D1026D8" w14:textId="77777777" w:rsidR="007B3A0D" w:rsidRDefault="007B3A0D"/>
    <w:p w14:paraId="6ACA08E2" w14:textId="50DF3AC6" w:rsidR="001A6B3F" w:rsidRPr="00743FC1" w:rsidRDefault="001A6B3F" w:rsidP="001A6B3F">
      <w:pPr>
        <w:rPr>
          <w:vertAlign w:val="superscript"/>
          <w:lang w:val="en-US"/>
        </w:rPr>
      </w:pPr>
      <w:r w:rsidRPr="00743FC1">
        <w:rPr>
          <w:lang w:val="en-US"/>
        </w:rPr>
        <w:t>Alvin X. Han</w:t>
      </w:r>
      <w:r w:rsidRPr="00743FC1">
        <w:rPr>
          <w:vertAlign w:val="superscript"/>
          <w:lang w:val="en-US"/>
        </w:rPr>
        <w:t>1</w:t>
      </w:r>
      <w:r>
        <w:rPr>
          <w:vertAlign w:val="superscript"/>
          <w:lang w:val="en-US"/>
        </w:rPr>
        <w:t>,*</w:t>
      </w:r>
      <w:r w:rsidRPr="00743FC1">
        <w:rPr>
          <w:lang w:val="en-US"/>
        </w:rPr>
        <w:t>, Eva Kozanli</w:t>
      </w:r>
      <w:r w:rsidRPr="00743FC1">
        <w:rPr>
          <w:vertAlign w:val="superscript"/>
          <w:lang w:val="en-US"/>
        </w:rPr>
        <w:t>1</w:t>
      </w:r>
      <w:r>
        <w:rPr>
          <w:vertAlign w:val="superscript"/>
          <w:lang w:val="en-US"/>
        </w:rPr>
        <w:t>,*</w:t>
      </w:r>
      <w:r w:rsidRPr="00743FC1">
        <w:rPr>
          <w:lang w:val="en-US"/>
        </w:rPr>
        <w:t xml:space="preserve">, </w:t>
      </w:r>
      <w:proofErr w:type="spellStart"/>
      <w:r w:rsidRPr="00743FC1">
        <w:rPr>
          <w:lang w:val="en-US"/>
        </w:rPr>
        <w:t>Jelle</w:t>
      </w:r>
      <w:proofErr w:type="spellEnd"/>
      <w:r w:rsidRPr="00743FC1">
        <w:rPr>
          <w:lang w:val="en-US"/>
        </w:rPr>
        <w:t xml:space="preserve"> Koopsen</w:t>
      </w:r>
      <w:r w:rsidRPr="00743FC1">
        <w:rPr>
          <w:vertAlign w:val="superscript"/>
          <w:lang w:val="en-US"/>
        </w:rPr>
        <w:t>1</w:t>
      </w:r>
      <w:r w:rsidRPr="00743FC1">
        <w:rPr>
          <w:lang w:val="en-US"/>
        </w:rPr>
        <w:t xml:space="preserve">, </w:t>
      </w:r>
      <w:r w:rsidRPr="00DF23A1">
        <w:rPr>
          <w:lang w:val="en-GB"/>
        </w:rPr>
        <w:t>Harry Vennema</w:t>
      </w:r>
      <w:r w:rsidRPr="00DF23A1">
        <w:rPr>
          <w:vertAlign w:val="superscript"/>
          <w:lang w:val="en-GB"/>
        </w:rPr>
        <w:t>2</w:t>
      </w:r>
      <w:r>
        <w:rPr>
          <w:lang w:val="en-GB"/>
        </w:rPr>
        <w:t xml:space="preserve">, </w:t>
      </w:r>
      <w:r w:rsidRPr="2A6C1D87">
        <w:rPr>
          <w:lang w:val="en-US"/>
        </w:rPr>
        <w:t>RIVM COVID-19</w:t>
      </w:r>
      <w:r w:rsidRPr="00DD4C49">
        <w:rPr>
          <w:lang w:val="en-GB"/>
        </w:rPr>
        <w:t xml:space="preserve"> </w:t>
      </w:r>
      <w:r w:rsidR="006F0BBF">
        <w:rPr>
          <w:lang w:val="en-GB"/>
        </w:rPr>
        <w:t>m</w:t>
      </w:r>
      <w:r w:rsidRPr="00DD4C49">
        <w:rPr>
          <w:lang w:val="en-GB"/>
        </w:rPr>
        <w:t>olecular epidemiology</w:t>
      </w:r>
      <w:r w:rsidRPr="2A6C1D87">
        <w:rPr>
          <w:lang w:val="en-US"/>
        </w:rPr>
        <w:t xml:space="preserve"> group</w:t>
      </w:r>
      <w:r w:rsidRPr="00B8336C">
        <w:rPr>
          <w:vertAlign w:val="superscript"/>
          <w:lang w:val="en-US"/>
        </w:rPr>
        <w:t>2,</w:t>
      </w:r>
      <w:r>
        <w:rPr>
          <w:vertAlign w:val="superscript"/>
          <w:lang w:val="en-US"/>
        </w:rPr>
        <w:t>3</w:t>
      </w:r>
      <w:r>
        <w:rPr>
          <w:lang w:val="en-GB"/>
        </w:rPr>
        <w:t xml:space="preserve">, </w:t>
      </w:r>
      <w:r w:rsidRPr="00B8336C">
        <w:rPr>
          <w:rFonts w:cstheme="minorHAnsi"/>
        </w:rPr>
        <w:t>Karim Hajji</w:t>
      </w:r>
      <w:r w:rsidRPr="00B8336C">
        <w:rPr>
          <w:vertAlign w:val="superscript"/>
          <w:lang w:val="en-US"/>
        </w:rPr>
        <w:t>2</w:t>
      </w:r>
      <w:r>
        <w:rPr>
          <w:rFonts w:cstheme="minorHAnsi"/>
        </w:rPr>
        <w:t xml:space="preserve">, </w:t>
      </w:r>
      <w:r w:rsidRPr="00B8336C">
        <w:rPr>
          <w:rFonts w:cstheme="minorHAnsi"/>
        </w:rPr>
        <w:t xml:space="preserve">Annelies </w:t>
      </w:r>
      <w:proofErr w:type="spellStart"/>
      <w:r w:rsidRPr="00B8336C">
        <w:rPr>
          <w:rFonts w:cstheme="minorHAnsi"/>
        </w:rPr>
        <w:t>Kroneman</w:t>
      </w:r>
      <w:proofErr w:type="spellEnd"/>
      <w:r w:rsidRPr="00B8336C">
        <w:rPr>
          <w:vertAlign w:val="superscript"/>
          <w:lang w:val="en-US"/>
        </w:rPr>
        <w:t>2</w:t>
      </w:r>
      <w:r>
        <w:rPr>
          <w:rFonts w:cstheme="minorHAnsi"/>
        </w:rPr>
        <w:t xml:space="preserve">, </w:t>
      </w:r>
      <w:r w:rsidRPr="00B8336C">
        <w:t xml:space="preserve">Ivo van </w:t>
      </w:r>
      <w:proofErr w:type="spellStart"/>
      <w:r w:rsidRPr="00B8336C">
        <w:t>Walle</w:t>
      </w:r>
      <w:proofErr w:type="spellEnd"/>
      <w:r w:rsidRPr="00B8336C">
        <w:rPr>
          <w:vertAlign w:val="superscript"/>
          <w:lang w:val="en-US"/>
        </w:rPr>
        <w:t>2</w:t>
      </w:r>
      <w:r>
        <w:t>,</w:t>
      </w:r>
      <w:r w:rsidR="002300A9">
        <w:rPr>
          <w:lang w:val="en-US"/>
        </w:rPr>
        <w:t xml:space="preserve"> </w:t>
      </w:r>
      <w:r w:rsidRPr="00743FC1">
        <w:rPr>
          <w:lang w:val="en-US"/>
        </w:rPr>
        <w:t>Don Klinkenberg</w:t>
      </w:r>
      <w:r w:rsidRPr="00743FC1">
        <w:rPr>
          <w:vertAlign w:val="superscript"/>
          <w:lang w:val="en-US"/>
        </w:rPr>
        <w:t>2</w:t>
      </w:r>
      <w:r w:rsidRPr="00743FC1">
        <w:rPr>
          <w:lang w:val="en-US"/>
        </w:rPr>
        <w:t xml:space="preserve">, </w:t>
      </w:r>
      <w:proofErr w:type="spellStart"/>
      <w:r w:rsidRPr="00743FC1">
        <w:rPr>
          <w:lang w:val="en-US"/>
        </w:rPr>
        <w:t>Jacco</w:t>
      </w:r>
      <w:proofErr w:type="spellEnd"/>
      <w:r w:rsidRPr="00743FC1">
        <w:rPr>
          <w:lang w:val="en-US"/>
        </w:rPr>
        <w:t xml:space="preserve"> Wallinga</w:t>
      </w:r>
      <w:r w:rsidRPr="00743FC1">
        <w:rPr>
          <w:vertAlign w:val="superscript"/>
          <w:lang w:val="en-US"/>
        </w:rPr>
        <w:t>2</w:t>
      </w:r>
      <w:r>
        <w:rPr>
          <w:lang w:val="en-US"/>
        </w:rPr>
        <w:t>,</w:t>
      </w:r>
      <w:r w:rsidRPr="00743FC1">
        <w:rPr>
          <w:vertAlign w:val="superscript"/>
          <w:lang w:val="en-US"/>
        </w:rPr>
        <w:t xml:space="preserve"> </w:t>
      </w:r>
      <w:r w:rsidRPr="00743FC1">
        <w:rPr>
          <w:lang w:val="en-US"/>
        </w:rPr>
        <w:t>Colin</w:t>
      </w:r>
      <w:r>
        <w:rPr>
          <w:lang w:val="en-US"/>
        </w:rPr>
        <w:t xml:space="preserve"> A.</w:t>
      </w:r>
      <w:r w:rsidRPr="00743FC1">
        <w:rPr>
          <w:lang w:val="en-US"/>
        </w:rPr>
        <w:t xml:space="preserve"> Russell</w:t>
      </w:r>
      <w:r w:rsidRPr="00743FC1">
        <w:rPr>
          <w:vertAlign w:val="superscript"/>
          <w:lang w:val="en-US"/>
        </w:rPr>
        <w:t>1</w:t>
      </w:r>
      <w:r w:rsidRPr="00743FC1">
        <w:rPr>
          <w:lang w:val="en-US"/>
        </w:rPr>
        <w:t>, Dirk Eggink</w:t>
      </w:r>
      <w:r w:rsidRPr="00743FC1">
        <w:rPr>
          <w:vertAlign w:val="superscript"/>
          <w:lang w:val="en-US"/>
        </w:rPr>
        <w:t>1,2</w:t>
      </w:r>
      <w:r>
        <w:rPr>
          <w:vertAlign w:val="superscript"/>
          <w:lang w:val="en-US"/>
        </w:rPr>
        <w:t>,</w:t>
      </w:r>
      <w:r w:rsidRPr="00515E89">
        <w:rPr>
          <w:vertAlign w:val="superscript"/>
        </w:rPr>
        <w:t>†</w:t>
      </w:r>
      <w:r w:rsidRPr="00743FC1">
        <w:rPr>
          <w:lang w:val="en-US"/>
        </w:rPr>
        <w:t>, Chantal B.E.M. Reusken</w:t>
      </w:r>
      <w:r w:rsidRPr="00743FC1">
        <w:rPr>
          <w:vertAlign w:val="superscript"/>
          <w:lang w:val="en-US"/>
        </w:rPr>
        <w:t>2</w:t>
      </w:r>
      <w:r>
        <w:rPr>
          <w:vertAlign w:val="superscript"/>
          <w:lang w:val="en-US"/>
        </w:rPr>
        <w:t>,</w:t>
      </w:r>
      <w:r w:rsidRPr="00515E89">
        <w:rPr>
          <w:vertAlign w:val="superscript"/>
        </w:rPr>
        <w:t>†</w:t>
      </w:r>
    </w:p>
    <w:p w14:paraId="26090E4F" w14:textId="77777777" w:rsidR="007632EB" w:rsidRPr="00743FC1" w:rsidRDefault="007632EB" w:rsidP="001A6B3F">
      <w:pPr>
        <w:rPr>
          <w:lang w:val="en-US"/>
        </w:rPr>
      </w:pPr>
    </w:p>
    <w:p w14:paraId="6429234B" w14:textId="0E0D66B0" w:rsidR="001A6B3F" w:rsidRDefault="001A6B3F" w:rsidP="001A6B3F">
      <w:r>
        <w:rPr>
          <w:vertAlign w:val="superscript"/>
        </w:rPr>
        <w:t>1</w:t>
      </w:r>
      <w:r>
        <w:t>Department of Medical Microbiology &amp; Infection Prevention, Amsterdam University Medical Center,</w:t>
      </w:r>
      <w:r w:rsidR="00E85358">
        <w:t xml:space="preserve"> University of Amsterdam, Amsterdam, The</w:t>
      </w:r>
      <w:r>
        <w:t xml:space="preserve"> Netherlands</w:t>
      </w:r>
    </w:p>
    <w:p w14:paraId="193BE949" w14:textId="29E08554" w:rsidR="001A6B3F" w:rsidRDefault="001A6B3F" w:rsidP="001A6B3F">
      <w:r>
        <w:rPr>
          <w:vertAlign w:val="superscript"/>
        </w:rPr>
        <w:t>2</w:t>
      </w:r>
      <w:r>
        <w:t xml:space="preserve">Centre for Infectious Disease Control, National Institute for Public Health and the Environment, </w:t>
      </w:r>
      <w:proofErr w:type="spellStart"/>
      <w:r>
        <w:t>Bilthoven</w:t>
      </w:r>
      <w:proofErr w:type="spellEnd"/>
      <w:r>
        <w:t xml:space="preserve">, </w:t>
      </w:r>
      <w:r w:rsidR="00E85358">
        <w:t xml:space="preserve">The </w:t>
      </w:r>
      <w:r>
        <w:t>Netherlands</w:t>
      </w:r>
    </w:p>
    <w:p w14:paraId="2A7164B8" w14:textId="77777777" w:rsidR="001A6B3F" w:rsidRPr="00631B23" w:rsidRDefault="001A6B3F" w:rsidP="001A6B3F">
      <w:pPr>
        <w:rPr>
          <w:lang w:val="nl-NL"/>
        </w:rPr>
      </w:pPr>
      <w:r w:rsidRPr="00631B23">
        <w:rPr>
          <w:vertAlign w:val="superscript"/>
          <w:lang w:val="nl-NL"/>
        </w:rPr>
        <w:t>3</w:t>
      </w:r>
      <w:r w:rsidRPr="00631B23">
        <w:rPr>
          <w:lang w:val="nl-NL"/>
        </w:rPr>
        <w:t xml:space="preserve">RIVM COVID-19 </w:t>
      </w:r>
      <w:proofErr w:type="spellStart"/>
      <w:r w:rsidRPr="00631B23">
        <w:rPr>
          <w:lang w:val="nl-NL"/>
        </w:rPr>
        <w:t>Molecular</w:t>
      </w:r>
      <w:proofErr w:type="spellEnd"/>
      <w:r w:rsidRPr="00631B23">
        <w:rPr>
          <w:lang w:val="nl-NL"/>
        </w:rPr>
        <w:t xml:space="preserve"> </w:t>
      </w:r>
      <w:proofErr w:type="spellStart"/>
      <w:r w:rsidRPr="00631B23">
        <w:rPr>
          <w:lang w:val="nl-NL"/>
        </w:rPr>
        <w:t>epidemiology</w:t>
      </w:r>
      <w:proofErr w:type="spellEnd"/>
      <w:r w:rsidRPr="00631B23">
        <w:rPr>
          <w:lang w:val="nl-NL"/>
        </w:rPr>
        <w:t xml:space="preserve"> </w:t>
      </w:r>
      <w:proofErr w:type="spellStart"/>
      <w:r w:rsidRPr="00631B23">
        <w:rPr>
          <w:lang w:val="nl-NL"/>
        </w:rPr>
        <w:t>group</w:t>
      </w:r>
      <w:proofErr w:type="spellEnd"/>
      <w:r w:rsidRPr="00631B23">
        <w:rPr>
          <w:lang w:val="nl-NL"/>
        </w:rPr>
        <w:t xml:space="preserve">: </w:t>
      </w:r>
      <w:bookmarkStart w:id="0" w:name="_Hlk87355604"/>
      <w:r w:rsidRPr="00631B23">
        <w:rPr>
          <w:lang w:val="nl-NL"/>
        </w:rPr>
        <w:t xml:space="preserve">Lynn Aarts, Sanne Bos, Annemarie van den Brandt, Sharon van den Brink, Jeroen Cremer, Kim Freriks, Ryanne </w:t>
      </w:r>
      <w:proofErr w:type="spellStart"/>
      <w:r w:rsidRPr="00631B23">
        <w:rPr>
          <w:lang w:val="nl-NL"/>
        </w:rPr>
        <w:t>Jaarsma</w:t>
      </w:r>
      <w:proofErr w:type="spellEnd"/>
      <w:r w:rsidRPr="00631B23">
        <w:rPr>
          <w:lang w:val="nl-NL"/>
        </w:rPr>
        <w:t xml:space="preserve">, Dennis Schmitz, </w:t>
      </w:r>
      <w:proofErr w:type="spellStart"/>
      <w:r w:rsidRPr="00631B23">
        <w:rPr>
          <w:lang w:val="nl-NL"/>
        </w:rPr>
        <w:t>Euníce</w:t>
      </w:r>
      <w:proofErr w:type="spellEnd"/>
      <w:r w:rsidRPr="00631B23">
        <w:rPr>
          <w:lang w:val="nl-NL"/>
        </w:rPr>
        <w:t xml:space="preserve"> </w:t>
      </w:r>
      <w:proofErr w:type="spellStart"/>
      <w:r w:rsidRPr="00631B23">
        <w:rPr>
          <w:lang w:val="nl-NL"/>
        </w:rPr>
        <w:t>Then</w:t>
      </w:r>
      <w:proofErr w:type="spellEnd"/>
      <w:r w:rsidRPr="00631B23">
        <w:rPr>
          <w:lang w:val="nl-NL"/>
        </w:rPr>
        <w:t xml:space="preserve">, Bas van der Veer, Lisa </w:t>
      </w:r>
      <w:proofErr w:type="spellStart"/>
      <w:r w:rsidRPr="00631B23">
        <w:rPr>
          <w:lang w:val="nl-NL"/>
        </w:rPr>
        <w:t>Wijsman</w:t>
      </w:r>
      <w:proofErr w:type="spellEnd"/>
      <w:r w:rsidRPr="00631B23">
        <w:rPr>
          <w:lang w:val="nl-NL"/>
        </w:rPr>
        <w:t xml:space="preserve">, Florian </w:t>
      </w:r>
      <w:proofErr w:type="spellStart"/>
      <w:r w:rsidRPr="00631B23">
        <w:rPr>
          <w:lang w:val="nl-NL"/>
        </w:rPr>
        <w:t>Zwagemaker</w:t>
      </w:r>
      <w:proofErr w:type="spellEnd"/>
    </w:p>
    <w:bookmarkEnd w:id="0"/>
    <w:p w14:paraId="28273BBF" w14:textId="3E3BAB22" w:rsidR="00E87FDC" w:rsidRPr="001A6B3F" w:rsidRDefault="00E87FDC">
      <w:pPr>
        <w:rPr>
          <w:lang w:val="nl-NL"/>
        </w:rPr>
      </w:pPr>
    </w:p>
    <w:p w14:paraId="5A7CD9C7" w14:textId="1CC8B47C" w:rsidR="00515E89" w:rsidRDefault="00515E89" w:rsidP="00515E89">
      <w:pPr>
        <w:spacing w:after="120" w:line="300" w:lineRule="auto"/>
        <w:rPr>
          <w:lang w:eastAsia="zh-CN"/>
        </w:rPr>
      </w:pPr>
      <w:r w:rsidRPr="00F4112D">
        <w:rPr>
          <w:lang w:eastAsia="zh-CN"/>
        </w:rPr>
        <w:t xml:space="preserve">*Contributed equally, </w:t>
      </w:r>
      <w:r w:rsidRPr="00F4112D">
        <w:t>†</w:t>
      </w:r>
      <w:r w:rsidRPr="00F4112D">
        <w:rPr>
          <w:lang w:eastAsia="zh-CN"/>
        </w:rPr>
        <w:t>Contributed equally</w:t>
      </w:r>
    </w:p>
    <w:p w14:paraId="0F8906AB" w14:textId="77777777" w:rsidR="00BF734F" w:rsidRPr="00515E89" w:rsidRDefault="00BF734F" w:rsidP="00515E89">
      <w:pPr>
        <w:spacing w:after="120" w:line="300" w:lineRule="auto"/>
        <w:rPr>
          <w:lang w:eastAsia="zh-CN"/>
        </w:rPr>
      </w:pPr>
    </w:p>
    <w:p w14:paraId="56C41E09" w14:textId="2B40FBA6" w:rsidR="00F23035" w:rsidRDefault="004F4C82">
      <w:r>
        <w:t>Correspondence to</w:t>
      </w:r>
      <w:r w:rsidR="00E87FDC">
        <w:t xml:space="preserve"> Alvin X. Han (</w:t>
      </w:r>
      <w:hyperlink r:id="rId7" w:history="1">
        <w:r w:rsidR="00E87FDC" w:rsidRPr="00074A69">
          <w:rPr>
            <w:rStyle w:val="Hyperlink"/>
          </w:rPr>
          <w:t>x.han@amsterdamumc.nl</w:t>
        </w:r>
      </w:hyperlink>
      <w:r w:rsidR="00E87FDC">
        <w:t xml:space="preserve">) and Chantel B.E.M. </w:t>
      </w:r>
      <w:proofErr w:type="spellStart"/>
      <w:r w:rsidR="00E87FDC">
        <w:t>Reusken</w:t>
      </w:r>
      <w:proofErr w:type="spellEnd"/>
      <w:r w:rsidR="00E87FDC">
        <w:t xml:space="preserve"> (</w:t>
      </w:r>
      <w:hyperlink r:id="rId8" w:history="1">
        <w:r w:rsidR="00E87FDC" w:rsidRPr="00074A69">
          <w:rPr>
            <w:rStyle w:val="Hyperlink"/>
          </w:rPr>
          <w:t>chantal.reusken@rivm.nl</w:t>
        </w:r>
      </w:hyperlink>
      <w:r w:rsidR="00E87FDC">
        <w:t>)</w:t>
      </w:r>
      <w:bookmarkStart w:id="1" w:name="_hmn6jn6oj6f" w:colFirst="0" w:colLast="0"/>
      <w:bookmarkEnd w:id="1"/>
    </w:p>
    <w:p w14:paraId="3BD56605" w14:textId="77777777" w:rsidR="00984B71" w:rsidRDefault="00984B71">
      <w:pPr>
        <w:rPr>
          <w:b/>
          <w:sz w:val="24"/>
          <w:szCs w:val="24"/>
        </w:rPr>
      </w:pPr>
      <w:r>
        <w:br w:type="page"/>
      </w:r>
    </w:p>
    <w:p w14:paraId="406ED3DD" w14:textId="7D623698" w:rsidR="001A6B3F" w:rsidRDefault="001A6B3F" w:rsidP="001A6B3F">
      <w:pPr>
        <w:pStyle w:val="Heading2"/>
      </w:pPr>
      <w:r>
        <w:lastRenderedPageBreak/>
        <w:t>Abstract</w:t>
      </w:r>
    </w:p>
    <w:p w14:paraId="05CC32DC" w14:textId="43DDE445" w:rsidR="00BB3170" w:rsidRDefault="00BB3170" w:rsidP="00BB3170">
      <w:pPr>
        <w:pStyle w:val="Heading3"/>
      </w:pPr>
      <w:r>
        <w:t>Background</w:t>
      </w:r>
    </w:p>
    <w:p w14:paraId="328AF193" w14:textId="6A3EEF31" w:rsidR="00BB3170" w:rsidRDefault="00BB3170" w:rsidP="00BB3170">
      <w:r>
        <w:t xml:space="preserve">Variants of concern (VOCs) of SARS-CoV-2 have caused resurging waves of infections worldwide. In the Netherlands, </w:t>
      </w:r>
      <w:r w:rsidR="00B84C01">
        <w:t xml:space="preserve">the </w:t>
      </w:r>
      <w:r>
        <w:t>Alpha, Beta, Gamma and Delta variants circulated widely between September 2020 and August 2021.</w:t>
      </w:r>
      <w:r w:rsidRPr="00BB3170">
        <w:t xml:space="preserve"> </w:t>
      </w:r>
      <w:r>
        <w:t xml:space="preserve">We sought to elucidate how various control measures, including targeted flight restrictions, had impacted the introduction and spread of these VOCs </w:t>
      </w:r>
      <w:r w:rsidR="00F63CC4">
        <w:t>in the Netherlands</w:t>
      </w:r>
      <w:r>
        <w:t xml:space="preserve">. </w:t>
      </w:r>
    </w:p>
    <w:p w14:paraId="0708BFD2" w14:textId="77777777" w:rsidR="00BB3170" w:rsidRPr="00BB3170" w:rsidRDefault="00BB3170" w:rsidP="00BB3170"/>
    <w:p w14:paraId="37B9D9DF" w14:textId="75B39AE6" w:rsidR="00BB3170" w:rsidRDefault="00BB3170" w:rsidP="00BB3170">
      <w:pPr>
        <w:pStyle w:val="Heading3"/>
      </w:pPr>
      <w:r>
        <w:t>Methods</w:t>
      </w:r>
    </w:p>
    <w:p w14:paraId="67B4CD9D" w14:textId="066B9887" w:rsidR="00BB3170" w:rsidRDefault="00BB3170" w:rsidP="006B7819">
      <w:r>
        <w:t>W</w:t>
      </w:r>
      <w:r w:rsidR="001A6B3F">
        <w:t xml:space="preserve">e </w:t>
      </w:r>
      <w:r>
        <w:t>performed phylogenetic analyses on</w:t>
      </w:r>
      <w:r w:rsidR="001A6B3F">
        <w:t xml:space="preserve"> 39,844 SARS-CoV-2 genomes</w:t>
      </w:r>
      <w:r>
        <w:t xml:space="preserve"> </w:t>
      </w:r>
      <w:r w:rsidR="001A6B3F">
        <w:t>collected under the Dutch national surveillance program</w:t>
      </w:r>
      <w:r>
        <w:t>.</w:t>
      </w:r>
    </w:p>
    <w:p w14:paraId="3885C27C" w14:textId="77777777" w:rsidR="00BB3170" w:rsidRDefault="00BB3170" w:rsidP="006B7819"/>
    <w:p w14:paraId="3AFE6083" w14:textId="5D970960" w:rsidR="00BB3170" w:rsidRDefault="00BB3170" w:rsidP="00BB3170">
      <w:pPr>
        <w:pStyle w:val="Heading3"/>
      </w:pPr>
      <w:r>
        <w:t>Results</w:t>
      </w:r>
    </w:p>
    <w:p w14:paraId="364BFB51" w14:textId="7112F657" w:rsidR="00BB3170" w:rsidRDefault="001A6B3F" w:rsidP="006B7819">
      <w:r>
        <w:t xml:space="preserve">We found that all four VOCs were introduced before targeted flight restrictions were imposed on countries where the VOCs first emerged. Importantly, foreign introductions, predominantly from other European countries, continued during these restrictions. </w:t>
      </w:r>
      <w:r w:rsidR="00BB3170">
        <w:t>After their respective introductions into the Netherlands, the Alpha and Delta variants largely circulated within more populous regions of the country with international connections before asymmetric bidirectional transmissions occurred with the rest of the country and the variant</w:t>
      </w:r>
      <w:r w:rsidR="0025439B">
        <w:t xml:space="preserve"> became the dominant </w:t>
      </w:r>
      <w:r w:rsidR="007D6FDF">
        <w:t>circulating lineage</w:t>
      </w:r>
      <w:r w:rsidR="00BB3170">
        <w:t>.</w:t>
      </w:r>
    </w:p>
    <w:p w14:paraId="28B5929C" w14:textId="58C62650" w:rsidR="00BB3170" w:rsidRDefault="00BB3170" w:rsidP="006B7819"/>
    <w:p w14:paraId="44B8BB61" w14:textId="299CD500" w:rsidR="00BB3170" w:rsidRDefault="00BB3170" w:rsidP="00BB3170">
      <w:pPr>
        <w:pStyle w:val="Heading3"/>
      </w:pPr>
      <w:r>
        <w:t>Conclusions</w:t>
      </w:r>
    </w:p>
    <w:p w14:paraId="7253A1B0" w14:textId="1618019F" w:rsidR="0049340A" w:rsidRDefault="001A6B3F" w:rsidP="006B7819">
      <w:r>
        <w:t xml:space="preserve">Our findings show that flight restrictions had limited effectiveness in deterring VOC introductions due to the strength of </w:t>
      </w:r>
      <w:r w:rsidR="00A5535E">
        <w:t xml:space="preserve">regional land </w:t>
      </w:r>
      <w:r>
        <w:t>travel importation risks.</w:t>
      </w:r>
      <w:r w:rsidR="006B7819">
        <w:t xml:space="preserve"> </w:t>
      </w:r>
      <w:r>
        <w:t>As countries consider scaling down SARS-CoV-2 surveillance efforts in the post-crisis phase of the pandemic, our results</w:t>
      </w:r>
      <w:r w:rsidR="006B7819">
        <w:t xml:space="preserve"> </w:t>
      </w:r>
      <w:r>
        <w:t xml:space="preserve">highlight </w:t>
      </w:r>
      <w:r w:rsidR="00FB2E32">
        <w:t>that</w:t>
      </w:r>
      <w:r>
        <w:t xml:space="preserve"> </w:t>
      </w:r>
      <w:r w:rsidR="00FB2E32">
        <w:t>robust</w:t>
      </w:r>
      <w:r w:rsidR="006A2BF2">
        <w:t xml:space="preserve"> surveillance</w:t>
      </w:r>
      <w:r w:rsidR="00832FB0">
        <w:t xml:space="preserve"> in </w:t>
      </w:r>
      <w:r w:rsidR="006B7819">
        <w:t xml:space="preserve">regions of early spread </w:t>
      </w:r>
      <w:r w:rsidR="00FB2E32">
        <w:t>is important</w:t>
      </w:r>
      <w:r>
        <w:t xml:space="preserve"> </w:t>
      </w:r>
      <w:r w:rsidR="00FB2E32">
        <w:t>for</w:t>
      </w:r>
      <w:r>
        <w:t xml:space="preserve"> provid</w:t>
      </w:r>
      <w:r w:rsidR="00FB2E32">
        <w:t>ing</w:t>
      </w:r>
      <w:r>
        <w:t xml:space="preserve"> timely information </w:t>
      </w:r>
      <w:r w:rsidR="00FB2E32">
        <w:t>for</w:t>
      </w:r>
      <w:r>
        <w:t xml:space="preserve"> variant detection and outbreak control.</w:t>
      </w:r>
    </w:p>
    <w:p w14:paraId="33A0C7C0" w14:textId="3A1BD7DC" w:rsidR="00BB3170" w:rsidRDefault="00BB3170" w:rsidP="006B7819"/>
    <w:p w14:paraId="5934E05C" w14:textId="53DC80B6" w:rsidR="00BB3170" w:rsidRDefault="00BB3170" w:rsidP="00BB3170">
      <w:pPr>
        <w:pStyle w:val="Heading3"/>
      </w:pPr>
      <w:r>
        <w:t>Funding</w:t>
      </w:r>
    </w:p>
    <w:p w14:paraId="4D429E9B" w14:textId="5D93D82C" w:rsidR="00BB3170" w:rsidRPr="00BB3170" w:rsidRDefault="002909EB" w:rsidP="00BB3170">
      <w:r>
        <w:t>None</w:t>
      </w:r>
      <w:r w:rsidR="00BB3170">
        <w:t>.</w:t>
      </w:r>
    </w:p>
    <w:p w14:paraId="015588A8" w14:textId="77777777" w:rsidR="00984B71" w:rsidRDefault="00984B71">
      <w:pPr>
        <w:rPr>
          <w:b/>
          <w:sz w:val="24"/>
          <w:szCs w:val="24"/>
        </w:rPr>
      </w:pPr>
      <w:bookmarkStart w:id="2" w:name="_4vwdfn660hg" w:colFirst="0" w:colLast="0"/>
      <w:bookmarkEnd w:id="2"/>
      <w:r>
        <w:br w:type="page"/>
      </w:r>
    </w:p>
    <w:p w14:paraId="44813F54" w14:textId="724FFACD" w:rsidR="007B3A0D" w:rsidRDefault="006D701A">
      <w:pPr>
        <w:pStyle w:val="Heading2"/>
      </w:pPr>
      <w:r>
        <w:lastRenderedPageBreak/>
        <w:t>Introduction</w:t>
      </w:r>
    </w:p>
    <w:p w14:paraId="2D675D06" w14:textId="0838907E" w:rsidR="007B3A0D" w:rsidRDefault="006D701A">
      <w:pPr>
        <w:spacing w:before="240" w:after="240"/>
      </w:pPr>
      <w:r>
        <w:t>Coronavirus-19 disease (COVID-19) has resulted in excess</w:t>
      </w:r>
      <w:r w:rsidR="00A5363A">
        <w:t xml:space="preserve"> morbidity and </w:t>
      </w:r>
      <w:r>
        <w:t>mortality across the world. In response, governments have implemented travel restrictions and nonpharmaceutical interventions in order to limit introductions and reduce transmission of severe acute respiratory syndrome coronavirus 2 (SARS-CoV-2)</w:t>
      </w:r>
      <w:sdt>
        <w:sdtPr>
          <w:rPr>
            <w:color w:val="000000"/>
            <w:vertAlign w:val="superscript"/>
          </w:rPr>
          <w:tag w:val="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"/>
          <w:id w:val="-803459585"/>
          <w:placeholder>
            <w:docPart w:val="DefaultPlaceholder_-1854013440"/>
          </w:placeholder>
        </w:sdtPr>
        <w:sdtEndPr/>
        <w:sdtContent>
          <w:r w:rsidR="00EB29FB" w:rsidRPr="00EB29FB">
            <w:rPr>
              <w:color w:val="000000"/>
              <w:vertAlign w:val="superscript"/>
            </w:rPr>
            <w:t>1–3</w:t>
          </w:r>
        </w:sdtContent>
      </w:sdt>
      <w:r>
        <w:t>. However, high levels of global infections have led to the evolution and emergence of variants of concern (VOCs) that are more transmissible, some of which encode putative mutations that evade immunity</w:t>
      </w:r>
      <w:r w:rsidR="00846615">
        <w:t xml:space="preserve"> acquired from previous infection or vaccination</w:t>
      </w:r>
      <w:sdt>
        <w:sdtPr>
          <w:rPr>
            <w:color w:val="000000"/>
            <w:vertAlign w:val="superscript"/>
          </w:rPr>
          <w:tag w:val="MENDELEY_CITATION_v3_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"/>
          <w:id w:val="1031306651"/>
          <w:placeholder>
            <w:docPart w:val="DefaultPlaceholder_-1854013440"/>
          </w:placeholder>
        </w:sdtPr>
        <w:sdtEndPr/>
        <w:sdtContent>
          <w:r w:rsidR="00EB29FB" w:rsidRPr="00EB29FB">
            <w:rPr>
              <w:color w:val="000000"/>
              <w:vertAlign w:val="superscript"/>
            </w:rPr>
            <w:t>4</w:t>
          </w:r>
        </w:sdtContent>
      </w:sdt>
      <w:r>
        <w:t xml:space="preserve">. These VOCs have led to resurging </w:t>
      </w:r>
      <w:r w:rsidR="007C3F0C">
        <w:t>SARS-CoV-2</w:t>
      </w:r>
      <w:r>
        <w:t xml:space="preserve"> outbreaks, hampering efforts to contain and control the pandemic worldwide. Of note, four such VOCs arose into global prominence in late 2020, including Alpha (</w:t>
      </w:r>
      <w:proofErr w:type="spellStart"/>
      <w:r>
        <w:t>Nextclade</w:t>
      </w:r>
      <w:proofErr w:type="spellEnd"/>
      <w:r>
        <w:t xml:space="preserve"> 20I; PANGO lineage B.1.1.7), Beta (20H; B.1.351), Gamma (20J; P.1) and Delta (21J; B.1.617.2), causing substantial </w:t>
      </w:r>
      <w:r w:rsidR="00EB690F">
        <w:t xml:space="preserve">levels of </w:t>
      </w:r>
      <w:r>
        <w:t>transmission worldwide, with Alpha and Delta being the most common variants globally in 2021</w:t>
      </w:r>
      <w:sdt>
        <w:sdtPr>
          <w:rPr>
            <w:color w:val="000000"/>
            <w:vertAlign w:val="superscript"/>
          </w:rPr>
          <w:tag w:val="MENDELEY_CITATION_v3_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"/>
          <w:id w:val="726737025"/>
          <w:placeholder>
            <w:docPart w:val="DefaultPlaceholder_-1854013440"/>
          </w:placeholder>
        </w:sdtPr>
        <w:sdtEndPr/>
        <w:sdtContent>
          <w:r w:rsidR="00EB29FB" w:rsidRPr="00EB29FB">
            <w:rPr>
              <w:color w:val="000000"/>
              <w:vertAlign w:val="superscript"/>
            </w:rPr>
            <w:t>5</w:t>
          </w:r>
        </w:sdtContent>
      </w:sdt>
      <w:r>
        <w:t xml:space="preserve">.    </w:t>
      </w:r>
    </w:p>
    <w:p w14:paraId="71686B0B" w14:textId="20CCAEA3" w:rsidR="007B3A0D" w:rsidRDefault="006D701A">
      <w:pPr>
        <w:spacing w:before="240" w:after="240"/>
        <w:rPr>
          <w:highlight w:val="white"/>
        </w:rPr>
      </w:pPr>
      <w:r>
        <w:t>The Alpha variant was first reported in the</w:t>
      </w:r>
      <w:r w:rsidR="00791116">
        <w:t xml:space="preserve"> United Kingdom</w:t>
      </w:r>
      <w:r>
        <w:t xml:space="preserve"> </w:t>
      </w:r>
      <w:r w:rsidR="00791116">
        <w:t>(</w:t>
      </w:r>
      <w:r>
        <w:t>U.K.</w:t>
      </w:r>
      <w:r w:rsidR="00791116">
        <w:t>)</w:t>
      </w:r>
      <w:r>
        <w:t xml:space="preserve"> during the fall of 2020 and found to be 43-90% more transmissible</w:t>
      </w:r>
      <w:sdt>
        <w:sdtPr>
          <w:rPr>
            <w:color w:val="000000"/>
            <w:vertAlign w:val="superscript"/>
          </w:rPr>
          <w:tag w:val="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"/>
          <w:id w:val="-1444528236"/>
          <w:placeholder>
            <w:docPart w:val="DefaultPlaceholder_-1854013440"/>
          </w:placeholder>
        </w:sdtPr>
        <w:sdtEndPr/>
        <w:sdtContent>
          <w:r w:rsidR="00EB29FB" w:rsidRPr="00EB29FB">
            <w:rPr>
              <w:color w:val="000000"/>
              <w:vertAlign w:val="superscript"/>
            </w:rPr>
            <w:t>6,7</w:t>
          </w:r>
        </w:sdtContent>
      </w:sdt>
      <w:r>
        <w:t xml:space="preserve"> with greater mortality risks</w:t>
      </w:r>
      <w:sdt>
        <w:sdtPr>
          <w:rPr>
            <w:color w:val="000000"/>
            <w:vertAlign w:val="superscript"/>
          </w:rPr>
          <w:tag w:val="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"/>
          <w:id w:val="369504381"/>
          <w:placeholder>
            <w:docPart w:val="DefaultPlaceholder_-1854013440"/>
          </w:placeholder>
        </w:sdtPr>
        <w:sdtEndPr/>
        <w:sdtContent>
          <w:r w:rsidR="00EB29FB" w:rsidRPr="00EB29FB">
            <w:rPr>
              <w:color w:val="000000"/>
              <w:vertAlign w:val="superscript"/>
            </w:rPr>
            <w:t>8,9</w:t>
          </w:r>
        </w:sdtContent>
      </w:sdt>
      <w:r>
        <w:t xml:space="preserve"> than previously existing variants. Of the 17 amino acids mutations found in Alpha, N501Y in the receptor-binding domain (RBD) of the spike protein was predicted to increase binding to the human angiotensin-converting enzyme 2 receptors</w:t>
      </w:r>
      <w:sdt>
        <w:sdtPr>
          <w:rPr>
            <w:color w:val="000000"/>
            <w:vertAlign w:val="superscript"/>
          </w:rPr>
          <w:tag w:val="MENDELEY_CITATION_v3_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"/>
          <w:id w:val="-844473083"/>
          <w:placeholder>
            <w:docPart w:val="DefaultPlaceholder_-1854013440"/>
          </w:placeholder>
        </w:sdtPr>
        <w:sdtEndPr/>
        <w:sdtContent>
          <w:r w:rsidR="00EB29FB" w:rsidRPr="00EB29FB">
            <w:rPr>
              <w:color w:val="000000"/>
              <w:vertAlign w:val="superscript"/>
            </w:rPr>
            <w:t>10</w:t>
          </w:r>
        </w:sdtContent>
      </w:sdt>
      <w:r>
        <w:t>. This is also a common mutation found in Beta</w:t>
      </w:r>
      <w:sdt>
        <w:sdtPr>
          <w:rPr>
            <w:color w:val="000000"/>
            <w:vertAlign w:val="superscript"/>
          </w:rPr>
          <w:tag w:val="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"/>
          <w:id w:val="1967465470"/>
          <w:placeholder>
            <w:docPart w:val="DefaultPlaceholder_-1854013440"/>
          </w:placeholder>
        </w:sdtPr>
        <w:sdtEndPr/>
        <w:sdtContent>
          <w:r w:rsidR="00EB29FB" w:rsidRPr="00EB29FB">
            <w:rPr>
              <w:color w:val="000000"/>
              <w:vertAlign w:val="superscript"/>
            </w:rPr>
            <w:t>11</w:t>
          </w:r>
        </w:sdtContent>
      </w:sdt>
      <w:r>
        <w:t xml:space="preserve"> and Gamma</w:t>
      </w:r>
      <w:sdt>
        <w:sdtPr>
          <w:rPr>
            <w:color w:val="000000"/>
            <w:vertAlign w:val="superscript"/>
          </w:rPr>
          <w:tag w:val="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"/>
          <w:id w:val="-2010206806"/>
          <w:placeholder>
            <w:docPart w:val="DefaultPlaceholder_-1854013440"/>
          </w:placeholder>
        </w:sdtPr>
        <w:sdtEndPr/>
        <w:sdtContent>
          <w:r w:rsidR="00EB29FB" w:rsidRPr="00EB29FB">
            <w:rPr>
              <w:color w:val="000000"/>
              <w:vertAlign w:val="superscript"/>
            </w:rPr>
            <w:t>12</w:t>
          </w:r>
        </w:sdtContent>
      </w:sdt>
      <w:r>
        <w:t>. On the other hand, the Delta variant</w:t>
      </w:r>
      <w:r w:rsidR="00DF23A1">
        <w:t xml:space="preserve">, </w:t>
      </w:r>
      <w:r>
        <w:t>first identified in India in October 2020</w:t>
      </w:r>
      <w:sdt>
        <w:sdtPr>
          <w:rPr>
            <w:color w:val="000000"/>
            <w:vertAlign w:val="superscript"/>
          </w:rPr>
          <w:tag w:val="MENDELEY_CITATION_v3_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"/>
          <w:id w:val="255876191"/>
          <w:placeholder>
            <w:docPart w:val="DefaultPlaceholder_-1854013440"/>
          </w:placeholder>
        </w:sdtPr>
        <w:sdtEndPr/>
        <w:sdtContent>
          <w:r w:rsidR="00EB29FB" w:rsidRPr="00EB29FB">
            <w:rPr>
              <w:color w:val="000000"/>
              <w:vertAlign w:val="superscript"/>
            </w:rPr>
            <w:t>13</w:t>
          </w:r>
        </w:sdtContent>
      </w:sdt>
      <w:r w:rsidR="00DF23A1">
        <w:t xml:space="preserve">, </w:t>
      </w:r>
      <w:r>
        <w:t xml:space="preserve">encodes P681R mutation in the </w:t>
      </w:r>
      <w:proofErr w:type="spellStart"/>
      <w:r>
        <w:t>furin</w:t>
      </w:r>
      <w:proofErr w:type="spellEnd"/>
      <w:r>
        <w:t xml:space="preserve"> cleavage site </w:t>
      </w:r>
      <w:r w:rsidR="00527FBE">
        <w:t xml:space="preserve">in spike protein </w:t>
      </w:r>
      <w:r>
        <w:t xml:space="preserve">and R203M mutation in the nucleocapsid </w:t>
      </w:r>
      <w:r w:rsidR="00527FBE">
        <w:t xml:space="preserve">protein </w:t>
      </w:r>
      <w:r>
        <w:t>that improve</w:t>
      </w:r>
      <w:r w:rsidR="007866FD">
        <w:t>s</w:t>
      </w:r>
      <w:r>
        <w:t xml:space="preserve"> infectivity</w:t>
      </w:r>
      <w:sdt>
        <w:sdtPr>
          <w:rPr>
            <w:color w:val="000000"/>
            <w:vertAlign w:val="superscript"/>
          </w:rPr>
          <w:tag w:val="MENDELEY_CITATION_v3_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"/>
          <w:id w:val="-462895785"/>
          <w:placeholder>
            <w:docPart w:val="DefaultPlaceholder_-1854013440"/>
          </w:placeholder>
        </w:sdtPr>
        <w:sdtEndPr/>
        <w:sdtContent>
          <w:r w:rsidR="00EB29FB" w:rsidRPr="00EB29FB">
            <w:rPr>
              <w:color w:val="000000"/>
              <w:vertAlign w:val="superscript"/>
            </w:rPr>
            <w:t>14</w:t>
          </w:r>
        </w:sdtContent>
      </w:sdt>
      <w:r>
        <w:t xml:space="preserve">. Delta has also been linked to increased disease severity, </w:t>
      </w:r>
      <w:r w:rsidR="00DF23A1">
        <w:t xml:space="preserve">as well as </w:t>
      </w:r>
      <w:r>
        <w:t>greater and longer viral shedding</w:t>
      </w:r>
      <w:sdt>
        <w:sdtPr>
          <w:rPr>
            <w:color w:val="000000"/>
            <w:vertAlign w:val="superscript"/>
          </w:rPr>
          <w:tag w:val="MENDELEY_CITATION_v3_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"/>
          <w:id w:val="907504939"/>
          <w:placeholder>
            <w:docPart w:val="DefaultPlaceholder_-1854013440"/>
          </w:placeholder>
        </w:sdtPr>
        <w:sdtEndPr/>
        <w:sdtContent>
          <w:r w:rsidR="00EB29FB" w:rsidRPr="00EB29FB">
            <w:rPr>
              <w:color w:val="000000"/>
              <w:vertAlign w:val="superscript"/>
            </w:rPr>
            <w:t>15</w:t>
          </w:r>
        </w:sdtContent>
      </w:sdt>
      <w:r>
        <w:t xml:space="preserve">. In the U.K., where the variant was first detected in April 2021, </w:t>
      </w:r>
      <w:r w:rsidR="00682704">
        <w:t>epidemiological modelling</w:t>
      </w:r>
      <w:r>
        <w:t xml:space="preserve"> estimated the VOC to be 40-80% more transmissible than Alpha.  </w:t>
      </w:r>
    </w:p>
    <w:p w14:paraId="4DDF8A38" w14:textId="2FC18BD6" w:rsidR="007B3A0D" w:rsidRDefault="006D701A">
      <w:r>
        <w:t xml:space="preserve">The four aforementioned VOCs also emerged in the Netherlands, with the Alpha and Delta variants </w:t>
      </w:r>
      <w:r w:rsidR="0006142F">
        <w:t xml:space="preserve">subsequently </w:t>
      </w:r>
      <w:r>
        <w:t xml:space="preserve">dominating infections in the country in 2021. In a bid to deter introductions and slow down the spread of VOCs, the Dutch government implemented targeted flight </w:t>
      </w:r>
      <w:r w:rsidR="00495C89">
        <w:t>restrictions</w:t>
      </w:r>
      <w:r>
        <w:t xml:space="preserve"> on countries where these variants had first emerged.</w:t>
      </w:r>
      <w:r w:rsidR="00DF23A1">
        <w:t xml:space="preserve"> Various</w:t>
      </w:r>
      <w:r>
        <w:t xml:space="preserve"> </w:t>
      </w:r>
      <w:r w:rsidR="00DF23A1">
        <w:t>non-pharmaceutical interventions</w:t>
      </w:r>
      <w:r>
        <w:t xml:space="preserve"> were also implemented</w:t>
      </w:r>
      <w:r w:rsidR="00DF23A1">
        <w:t xml:space="preserve"> as</w:t>
      </w:r>
      <w:r>
        <w:t xml:space="preserve"> the country experienced multiple waves of infections</w:t>
      </w:r>
      <w:r w:rsidR="00DF23A1">
        <w:t xml:space="preserve"> between 2020 and 2021</w:t>
      </w:r>
      <w:r>
        <w:t>. Since the end of 2020, the Dutch National Institute for Public Health and Environment</w:t>
      </w:r>
      <w:r w:rsidR="00AB0CBB">
        <w:t xml:space="preserve"> </w:t>
      </w:r>
      <w:r>
        <w:t xml:space="preserve">scaled up its sequencing efforts under a random </w:t>
      </w:r>
      <w:r w:rsidR="006F0C5E">
        <w:t xml:space="preserve">national </w:t>
      </w:r>
      <w:r>
        <w:t xml:space="preserve">surveillance program. </w:t>
      </w:r>
      <w:r w:rsidR="0006142F">
        <w:t xml:space="preserve">This detailed surveillance program allows the monitoring of the </w:t>
      </w:r>
      <w:r w:rsidR="0006142F">
        <w:lastRenderedPageBreak/>
        <w:t xml:space="preserve">introduction and spread of novel variants or specific mutations. </w:t>
      </w:r>
      <w:r>
        <w:rPr>
          <w:highlight w:val="white"/>
        </w:rPr>
        <w:t>Not only would such data help characteri</w:t>
      </w:r>
      <w:r w:rsidR="00D3540B">
        <w:rPr>
          <w:highlight w:val="white"/>
        </w:rPr>
        <w:t>z</w:t>
      </w:r>
      <w:r>
        <w:rPr>
          <w:highlight w:val="white"/>
        </w:rPr>
        <w:t xml:space="preserve">e source-sink dynamics in order to assess importation risks of novel variants and elucidate within-country transmission dynamics, genomic epidemiology can also help shed light on the impact of </w:t>
      </w:r>
      <w:r w:rsidR="00495C89">
        <w:rPr>
          <w:highlight w:val="white"/>
        </w:rPr>
        <w:t>virus transmission</w:t>
      </w:r>
      <w:r>
        <w:rPr>
          <w:highlight w:val="white"/>
        </w:rPr>
        <w:t xml:space="preserve"> control</w:t>
      </w:r>
      <w:r w:rsidR="007E5FA7">
        <w:rPr>
          <w:highlight w:val="white"/>
        </w:rPr>
        <w:t xml:space="preserve"> and relaxation</w:t>
      </w:r>
      <w:r>
        <w:rPr>
          <w:highlight w:val="white"/>
        </w:rPr>
        <w:t xml:space="preserve"> strategies. </w:t>
      </w:r>
      <w:r>
        <w:t xml:space="preserve">Here, 39,844 high-quality SARS-CoV-2 whole genomes were randomly collected across the country and sequenced between 22 September 2020 and 31 August 2021 (48 calendar weeks) to characterize the importation risks and spread of novel SARS-CoV-2 variants in the Netherlands. </w:t>
      </w:r>
    </w:p>
    <w:p w14:paraId="3C2B3F55" w14:textId="77777777" w:rsidR="007B3A0D" w:rsidRDefault="006D701A">
      <w:pPr>
        <w:pStyle w:val="Heading2"/>
      </w:pPr>
      <w:bookmarkStart w:id="3" w:name="_3eolxa3mk1jb" w:colFirst="0" w:colLast="0"/>
      <w:bookmarkEnd w:id="3"/>
      <w:r>
        <w:lastRenderedPageBreak/>
        <w:t xml:space="preserve">Results </w:t>
      </w:r>
    </w:p>
    <w:p w14:paraId="62297EF6" w14:textId="77777777" w:rsidR="007B3A0D" w:rsidRDefault="006D701A">
      <w:pPr>
        <w:pStyle w:val="Heading3"/>
      </w:pPr>
      <w:bookmarkStart w:id="4" w:name="_zfaa9a1jzarg" w:colFirst="0" w:colLast="0"/>
      <w:bookmarkEnd w:id="4"/>
      <w:r>
        <w:t>SARS-CoV-2 infections and genotypes circulating in the Netherlands from September 2020 to August 2021</w:t>
      </w:r>
    </w:p>
    <w:p w14:paraId="6CF89076" w14:textId="77777777" w:rsidR="007B3A0D" w:rsidRDefault="006D701A">
      <w:r>
        <w:rPr>
          <w:noProof/>
        </w:rPr>
        <w:drawing>
          <wp:inline distT="114300" distB="114300" distL="114300" distR="114300" wp14:anchorId="15323EF2" wp14:editId="1381A467">
            <wp:extent cx="5943599" cy="6754979"/>
            <wp:effectExtent l="0" t="0" r="635" b="1905"/>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cstate="print">
                      <a:extLst>
                        <a:ext uri="{28A0092B-C50C-407E-A947-70E740481C1C}">
                          <a14:useLocalDpi xmlns:a14="http://schemas.microsoft.com/office/drawing/2010/main" val="0"/>
                        </a:ext>
                      </a:extLst>
                    </a:blip>
                    <a:stretch>
                      <a:fillRect/>
                    </a:stretch>
                  </pic:blipFill>
                  <pic:spPr>
                    <a:xfrm>
                      <a:off x="0" y="0"/>
                      <a:ext cx="5943599" cy="6754979"/>
                    </a:xfrm>
                    <a:prstGeom prst="rect">
                      <a:avLst/>
                    </a:prstGeom>
                    <a:ln/>
                  </pic:spPr>
                </pic:pic>
              </a:graphicData>
            </a:graphic>
          </wp:inline>
        </w:drawing>
      </w:r>
    </w:p>
    <w:p w14:paraId="16CAEAB1" w14:textId="29F71121" w:rsidR="007B3A0D" w:rsidRDefault="006D701A">
      <w:pPr>
        <w:spacing w:line="240" w:lineRule="auto"/>
        <w:rPr>
          <w:sz w:val="20"/>
          <w:szCs w:val="20"/>
        </w:rPr>
      </w:pPr>
      <w:r>
        <w:rPr>
          <w:b/>
          <w:sz w:val="20"/>
          <w:szCs w:val="20"/>
        </w:rPr>
        <w:t>Figure 1</w:t>
      </w:r>
      <w:r>
        <w:rPr>
          <w:sz w:val="20"/>
          <w:szCs w:val="20"/>
        </w:rPr>
        <w:t xml:space="preserve">: </w:t>
      </w:r>
      <w:r>
        <w:rPr>
          <w:b/>
          <w:sz w:val="20"/>
          <w:szCs w:val="20"/>
        </w:rPr>
        <w:t>SARS-CoV-2 infections and genotypes circulating in the Netherlands from September 2020 to August 2021</w:t>
      </w:r>
      <w:r>
        <w:rPr>
          <w:sz w:val="20"/>
          <w:szCs w:val="20"/>
        </w:rPr>
        <w:t>. (</w:t>
      </w:r>
      <w:r>
        <w:rPr>
          <w:b/>
          <w:sz w:val="20"/>
          <w:szCs w:val="20"/>
        </w:rPr>
        <w:t>A</w:t>
      </w:r>
      <w:r>
        <w:rPr>
          <w:sz w:val="20"/>
          <w:szCs w:val="20"/>
        </w:rPr>
        <w:t xml:space="preserve">) Weekly number of laboratory-confirmed SARS-CoV-2 cases (1st panel from the top) and sequenced genomes (2nd panel). Genotype proportions of sequences (3rd panel) are shown </w:t>
      </w:r>
      <w:r>
        <w:rPr>
          <w:sz w:val="20"/>
          <w:szCs w:val="20"/>
        </w:rPr>
        <w:lastRenderedPageBreak/>
        <w:t xml:space="preserve">as stacked bars </w:t>
      </w:r>
      <w:r w:rsidR="00D3540B">
        <w:rPr>
          <w:sz w:val="20"/>
          <w:szCs w:val="20"/>
        </w:rPr>
        <w:t>colored</w:t>
      </w:r>
      <w:r>
        <w:rPr>
          <w:sz w:val="20"/>
          <w:szCs w:val="20"/>
        </w:rPr>
        <w:t xml:space="preserve"> by </w:t>
      </w:r>
      <w:proofErr w:type="spellStart"/>
      <w:r>
        <w:rPr>
          <w:sz w:val="20"/>
          <w:szCs w:val="20"/>
        </w:rPr>
        <w:t>NextClade</w:t>
      </w:r>
      <w:proofErr w:type="spellEnd"/>
      <w:r>
        <w:rPr>
          <w:sz w:val="20"/>
          <w:szCs w:val="20"/>
        </w:rPr>
        <w:t xml:space="preserve"> designations as in (C). Breakdown of positive cases by age group</w:t>
      </w:r>
      <w:r w:rsidR="007F3487">
        <w:rPr>
          <w:sz w:val="20"/>
          <w:szCs w:val="20"/>
        </w:rPr>
        <w:t xml:space="preserve"> from data provided by the </w:t>
      </w:r>
      <w:r w:rsidR="00D36012" w:rsidRPr="00D36012">
        <w:rPr>
          <w:sz w:val="20"/>
          <w:szCs w:val="20"/>
        </w:rPr>
        <w:t xml:space="preserve">Dutch National Institute for Public Health and Environment </w:t>
      </w:r>
      <w:r w:rsidR="007F3487">
        <w:rPr>
          <w:sz w:val="20"/>
          <w:szCs w:val="20"/>
        </w:rPr>
        <w:t>(</w:t>
      </w:r>
      <w:r>
        <w:rPr>
          <w:sz w:val="20"/>
          <w:szCs w:val="20"/>
        </w:rPr>
        <w:t>4th panel). Aggregated weekly average percentage change in mobility to the baseline in the Netherlands from Google’s COVID-19 community mobility reports. Baseline mobility is the median value from a 5-week period between 3 January 2020 and 6 February 2020, prior to the COVID-19 pandemic in Europe (5th panel). (</w:t>
      </w:r>
      <w:r>
        <w:rPr>
          <w:b/>
          <w:sz w:val="20"/>
          <w:szCs w:val="20"/>
        </w:rPr>
        <w:t>B</w:t>
      </w:r>
      <w:r>
        <w:rPr>
          <w:sz w:val="20"/>
          <w:szCs w:val="20"/>
        </w:rPr>
        <w:t xml:space="preserve">) </w:t>
      </w:r>
      <w:r w:rsidR="007F3487">
        <w:rPr>
          <w:sz w:val="20"/>
          <w:szCs w:val="20"/>
        </w:rPr>
        <w:t>Mean number of laboratory-confirmed cases per 100,000 inhabitants</w:t>
      </w:r>
      <w:r w:rsidR="00BC3371">
        <w:rPr>
          <w:sz w:val="20"/>
          <w:szCs w:val="20"/>
        </w:rPr>
        <w:t xml:space="preserve"> (data from the </w:t>
      </w:r>
      <w:r w:rsidR="00D36012" w:rsidRPr="00D36012">
        <w:rPr>
          <w:sz w:val="20"/>
          <w:szCs w:val="20"/>
        </w:rPr>
        <w:t>Dutch National Institute for Public Health and Environment</w:t>
      </w:r>
      <w:r w:rsidR="00BC3371">
        <w:rPr>
          <w:sz w:val="20"/>
          <w:szCs w:val="20"/>
        </w:rPr>
        <w:t>)</w:t>
      </w:r>
      <w:r w:rsidR="007F3487">
        <w:rPr>
          <w:sz w:val="20"/>
          <w:szCs w:val="20"/>
        </w:rPr>
        <w:t xml:space="preserve"> and</w:t>
      </w:r>
      <w:r>
        <w:rPr>
          <w:sz w:val="20"/>
          <w:szCs w:val="20"/>
        </w:rPr>
        <w:t xml:space="preserve"> total number of sequenced genomes in different Municipal and Regional Health Service (GGD) regions</w:t>
      </w:r>
      <w:r w:rsidR="008F00CE">
        <w:rPr>
          <w:sz w:val="20"/>
          <w:szCs w:val="20"/>
        </w:rPr>
        <w:t xml:space="preserve"> </w:t>
      </w:r>
      <w:r w:rsidR="00816745">
        <w:rPr>
          <w:sz w:val="20"/>
          <w:szCs w:val="20"/>
        </w:rPr>
        <w:t>over the entire</w:t>
      </w:r>
      <w:r w:rsidR="008F00CE">
        <w:rPr>
          <w:sz w:val="20"/>
          <w:szCs w:val="20"/>
        </w:rPr>
        <w:t xml:space="preserve"> study period</w:t>
      </w:r>
      <w:r>
        <w:rPr>
          <w:sz w:val="20"/>
          <w:szCs w:val="20"/>
        </w:rPr>
        <w:t>. (</w:t>
      </w:r>
      <w:r>
        <w:rPr>
          <w:b/>
          <w:sz w:val="20"/>
          <w:szCs w:val="20"/>
        </w:rPr>
        <w:t>C</w:t>
      </w:r>
      <w:r>
        <w:rPr>
          <w:sz w:val="20"/>
          <w:szCs w:val="20"/>
        </w:rPr>
        <w:t xml:space="preserve">) Maximum clade credibility tree of sequences based on a </w:t>
      </w:r>
      <w:proofErr w:type="spellStart"/>
      <w:r>
        <w:rPr>
          <w:sz w:val="20"/>
          <w:szCs w:val="20"/>
        </w:rPr>
        <w:t>downsampled</w:t>
      </w:r>
      <w:proofErr w:type="spellEnd"/>
      <w:r>
        <w:rPr>
          <w:sz w:val="20"/>
          <w:szCs w:val="20"/>
        </w:rPr>
        <w:t xml:space="preserve"> set of 2,246 sequences that is representative of the weekly relative proportions of reported case numbers across different GGD regions. Tips are </w:t>
      </w:r>
      <w:r w:rsidR="00D3540B">
        <w:rPr>
          <w:sz w:val="20"/>
          <w:szCs w:val="20"/>
        </w:rPr>
        <w:t>colored</w:t>
      </w:r>
      <w:r>
        <w:rPr>
          <w:sz w:val="20"/>
          <w:szCs w:val="20"/>
        </w:rPr>
        <w:t xml:space="preserve"> by </w:t>
      </w:r>
      <w:proofErr w:type="spellStart"/>
      <w:r>
        <w:rPr>
          <w:sz w:val="20"/>
          <w:szCs w:val="20"/>
        </w:rPr>
        <w:t>NextClade</w:t>
      </w:r>
      <w:proofErr w:type="spellEnd"/>
      <w:r>
        <w:rPr>
          <w:sz w:val="20"/>
          <w:szCs w:val="20"/>
        </w:rPr>
        <w:t xml:space="preserve"> genotype designations. </w:t>
      </w:r>
    </w:p>
    <w:p w14:paraId="019A4A77" w14:textId="77777777" w:rsidR="007B3A0D" w:rsidRDefault="007B3A0D"/>
    <w:p w14:paraId="1727799F" w14:textId="343FF6E0" w:rsidR="007B3A0D" w:rsidRDefault="006D701A">
      <w:r>
        <w:t>There were 1,792,759 laboratory-confirmed SARS-CoV-2 cases in the Netherlands during the study period between 22 September 2020 and 31 August 2021 (week 39/2020 to week 34/2021; Figure 1A). Similar to the first wave of the pandemic in the Netherlands</w:t>
      </w:r>
      <w:r w:rsidR="008F00CE">
        <w:t xml:space="preserve"> in Spring 2020</w:t>
      </w:r>
      <w:r>
        <w:t>, most reported cases were attributed to the more densely populated regions of the country including North and South Holland, as well as North Brabant (Figure 1B) where the first local clusters of SARS-CoV-2 were also detected in March 2020</w:t>
      </w:r>
      <w:sdt>
        <w:sdtPr>
          <w:rPr>
            <w:color w:val="000000"/>
            <w:vertAlign w:val="superscript"/>
          </w:rPr>
          <w:tag w:val="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"/>
          <w:id w:val="1239211773"/>
          <w:placeholder>
            <w:docPart w:val="DefaultPlaceholder_-1854013440"/>
          </w:placeholder>
        </w:sdtPr>
        <w:sdtEndPr/>
        <w:sdtContent>
          <w:r w:rsidR="00EB29FB" w:rsidRPr="00EB29FB">
            <w:rPr>
              <w:color w:val="000000"/>
              <w:vertAlign w:val="superscript"/>
            </w:rPr>
            <w:t>16</w:t>
          </w:r>
        </w:sdtContent>
      </w:sdt>
      <w:r>
        <w:t>. 39,844 SARS-CoV-2 positive nasopharyngeal samples were randomly selected from 25 Municipal and Regional Health Service (GGD) regions across the Netherlands during this study period and sequenced to obtain whole virus genomes</w:t>
      </w:r>
      <w:r w:rsidR="004B359A">
        <w:t xml:space="preserve"> as part of the national SARS-CoV-2 genomic surveillance program</w:t>
      </w:r>
      <w:r>
        <w:t>.</w:t>
      </w:r>
    </w:p>
    <w:p w14:paraId="607179B0" w14:textId="77777777" w:rsidR="007B3A0D" w:rsidRDefault="007B3A0D"/>
    <w:p w14:paraId="7C5651BA" w14:textId="1E958954" w:rsidR="007B3A0D" w:rsidRDefault="006D701A">
      <w:r>
        <w:t xml:space="preserve">Using </w:t>
      </w:r>
      <w:proofErr w:type="spellStart"/>
      <w:r>
        <w:t>NextClade</w:t>
      </w:r>
      <w:proofErr w:type="spellEnd"/>
      <w:r>
        <w:t xml:space="preserve"> lineage assignment</w:t>
      </w:r>
      <w:sdt>
        <w:sdtPr>
          <w:rPr>
            <w:color w:val="000000"/>
            <w:vertAlign w:val="superscript"/>
          </w:rPr>
          <w:tag w:val="MENDELEY_CITATION_v3_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"/>
          <w:id w:val="1296568533"/>
          <w:placeholder>
            <w:docPart w:val="DefaultPlaceholder_-1854013440"/>
          </w:placeholder>
        </w:sdtPr>
        <w:sdtEndPr/>
        <w:sdtContent>
          <w:r w:rsidR="00EB29FB" w:rsidRPr="00EB29FB">
            <w:rPr>
              <w:color w:val="000000"/>
              <w:vertAlign w:val="superscript"/>
            </w:rPr>
            <w:t>17</w:t>
          </w:r>
        </w:sdtContent>
      </w:sdt>
      <w:r>
        <w:t xml:space="preserve">, the viruses sampled at the start of the study period were largely genotyped as clade 20A and its daughter lineages, 20B and 20E (EU1) (Figure 1B-C). 20A was the lineage that seeded the pandemic in Europe in March 2020. On the other hand, 20E (EU1) </w:t>
      </w:r>
      <w:r w:rsidR="00245D12">
        <w:t>was first detected i</w:t>
      </w:r>
      <w:r>
        <w:t>n Spain</w:t>
      </w:r>
      <w:r w:rsidR="00003C22">
        <w:t xml:space="preserve"> </w:t>
      </w:r>
      <w:r w:rsidR="000F4E10">
        <w:t>on</w:t>
      </w:r>
      <w:r w:rsidR="00003C22">
        <w:t xml:space="preserve"> </w:t>
      </w:r>
      <w:r w:rsidR="000F4E10">
        <w:t>June</w:t>
      </w:r>
      <w:r w:rsidR="00003C22">
        <w:t xml:space="preserve"> 2020</w:t>
      </w:r>
      <w:r>
        <w:t xml:space="preserve"> and spread widely across Europe due to the resumption of regional travel </w:t>
      </w:r>
      <w:r w:rsidR="004F087C">
        <w:t>over</w:t>
      </w:r>
      <w:r>
        <w:t xml:space="preserve"> summer 2020</w:t>
      </w:r>
      <w:sdt>
        <w:sdtPr>
          <w:rPr>
            <w:color w:val="000000"/>
            <w:vertAlign w:val="superscript"/>
          </w:rPr>
          <w:tag w:val="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"/>
          <w:id w:val="1194262315"/>
          <w:placeholder>
            <w:docPart w:val="DefaultPlaceholder_-1854013440"/>
          </w:placeholder>
        </w:sdtPr>
        <w:sdtEndPr/>
        <w:sdtContent>
          <w:r w:rsidR="00EB29FB" w:rsidRPr="00EB29FB">
            <w:rPr>
              <w:color w:val="000000"/>
              <w:vertAlign w:val="superscript"/>
            </w:rPr>
            <w:t>18</w:t>
          </w:r>
        </w:sdtContent>
      </w:sdt>
      <w:r>
        <w:t>. Owing to rising case numbers,</w:t>
      </w:r>
      <w:r w:rsidR="00846615">
        <w:t xml:space="preserve"> </w:t>
      </w:r>
      <w:r w:rsidR="003C41AD">
        <w:t>non-pharmaceutical interventions</w:t>
      </w:r>
      <w:r w:rsidR="00214FF0">
        <w:t xml:space="preserve"> </w:t>
      </w:r>
      <w:r>
        <w:t xml:space="preserve">closing restaurants and nightlife establishments </w:t>
      </w:r>
      <w:r w:rsidR="00D963B9">
        <w:t>were</w:t>
      </w:r>
      <w:r>
        <w:t xml:space="preserve"> implemented on 14 October 2020. Cases dipped momentarily while both 20A and 20E (EU1) remained co-circulating into December 2020. </w:t>
      </w:r>
    </w:p>
    <w:p w14:paraId="168A4D9A" w14:textId="77777777" w:rsidR="007B3A0D" w:rsidRDefault="007B3A0D"/>
    <w:p w14:paraId="52CFB854" w14:textId="3487986E" w:rsidR="007B3A0D" w:rsidRDefault="006D701A">
      <w:r>
        <w:t xml:space="preserve">The first Alpha sample was collected on 5 December 2020 </w:t>
      </w:r>
      <w:r w:rsidR="00EB3FDF">
        <w:t xml:space="preserve">in the national surveillance program </w:t>
      </w:r>
      <w:r>
        <w:t>prior to the full lockdown that closed all public venues, workplaces and schools on 15 December 2020. A curfew was also imposed later on 23 January 202</w:t>
      </w:r>
      <w:r w:rsidR="00003C22">
        <w:t>1</w:t>
      </w:r>
      <w:r>
        <w:t xml:space="preserve">. </w:t>
      </w:r>
      <w:r w:rsidR="00DF23A1">
        <w:t>A</w:t>
      </w:r>
      <w:r>
        <w:t xml:space="preserve"> sharp drop in cases was observed after the implementation of the full lockdown</w:t>
      </w:r>
      <w:r w:rsidR="00DF23A1">
        <w:t>.</w:t>
      </w:r>
      <w:r>
        <w:t xml:space="preserve"> Alpha </w:t>
      </w:r>
      <w:r w:rsidR="00DF23A1">
        <w:t xml:space="preserve">then </w:t>
      </w:r>
      <w:r>
        <w:t>displaced 20A and 20E (EU1) over time to become the dominant circulating virus lineage</w:t>
      </w:r>
      <w:r w:rsidR="00245D12">
        <w:t xml:space="preserve"> by 16 February 2021 (week 6)</w:t>
      </w:r>
      <w:r>
        <w:t xml:space="preserve"> for the rest of the lockdown period. Other VOC</w:t>
      </w:r>
      <w:r w:rsidR="00003C22">
        <w:t>s</w:t>
      </w:r>
      <w:r w:rsidR="00DF23A1">
        <w:t xml:space="preserve"> </w:t>
      </w:r>
      <w:r>
        <w:t xml:space="preserve">such as Beta (N=422 sequences; first sequence was collected on 22 December 2020) and Gamma (N=350 sequences; first sequence </w:t>
      </w:r>
      <w:r>
        <w:lastRenderedPageBreak/>
        <w:t>was collected on 27 January 202</w:t>
      </w:r>
      <w:r w:rsidR="004B359A">
        <w:t>1</w:t>
      </w:r>
      <w:r>
        <w:t xml:space="preserve">) were also detected </w:t>
      </w:r>
      <w:r w:rsidR="007866FD">
        <w:t xml:space="preserve">by random surveillance </w:t>
      </w:r>
      <w:r w:rsidR="004B359A">
        <w:t xml:space="preserve">in The Netherlands </w:t>
      </w:r>
      <w:r>
        <w:t xml:space="preserve">around the turn of the year but did not </w:t>
      </w:r>
      <w:r w:rsidR="00003C22">
        <w:t>circulate</w:t>
      </w:r>
      <w:r>
        <w:t xml:space="preserve"> to the levels of Alpha. </w:t>
      </w:r>
    </w:p>
    <w:p w14:paraId="05DF4EE1" w14:textId="77777777" w:rsidR="007B3A0D" w:rsidRDefault="007B3A0D"/>
    <w:p w14:paraId="62E1B17A" w14:textId="2D58BB97" w:rsidR="007B3A0D" w:rsidRDefault="00DF23A1">
      <w:r>
        <w:t xml:space="preserve">Alpha caused a rebound in cases around mid-March 2021, after which case numbers stabilized and eventually began to decline at the end of April 2021. </w:t>
      </w:r>
      <w:r w:rsidR="006D701A">
        <w:t xml:space="preserve">The Dutch government began taking steps to relax restrictions around the same time, starting with the end of curfew and resumption of higher education during the week of 27 April 2021. The first Delta sample was collected in the previous week on 15 April 2021 and continued to accumulate in frequencies. By week 25 (29 June 2021), the Delta variant accounted for 24% of all weekly genomes sequenced. Most restrictions were lifted in the same week including the reopening of nightlife establishments on 26 June 2021. </w:t>
      </w:r>
      <w:r w:rsidR="00AA09A4">
        <w:t>SARS-CoV-2</w:t>
      </w:r>
      <w:r w:rsidR="006D701A">
        <w:t xml:space="preserve"> prevalence was at its lowest then with only 8,690 </w:t>
      </w:r>
      <w:r w:rsidR="00AA09A4">
        <w:t xml:space="preserve">reported </w:t>
      </w:r>
      <w:r w:rsidR="006D701A">
        <w:t xml:space="preserve">positive cases that week. Within only one week after reopening, however, weekly cases soared above 50,000 on weeks 26 and 27 (6-20 July 2021). With most infections attributed to Delta, the novel VOC replaced the Alpha variant as the dominant lineage </w:t>
      </w:r>
      <w:r w:rsidR="007866FD">
        <w:t>within</w:t>
      </w:r>
      <w:r w:rsidR="006D701A">
        <w:t xml:space="preserve"> </w:t>
      </w:r>
      <w:r w:rsidR="004B359A">
        <w:t>the next</w:t>
      </w:r>
      <w:r w:rsidR="006D701A">
        <w:t xml:space="preserve"> three weeks as over 90% of randomly surveilled genomes were typed as Delta variants by mid-July. </w:t>
      </w:r>
    </w:p>
    <w:p w14:paraId="076287D1" w14:textId="77777777" w:rsidR="007B3A0D" w:rsidRDefault="007B3A0D"/>
    <w:p w14:paraId="6A00FF04" w14:textId="32BDAFB4" w:rsidR="007B3A0D" w:rsidRDefault="006D701A">
      <w:r>
        <w:t xml:space="preserve">Stratifying the number of weekly </w:t>
      </w:r>
      <w:r w:rsidR="00AA09A4">
        <w:t xml:space="preserve">reported </w:t>
      </w:r>
      <w:r>
        <w:t xml:space="preserve">positive cases by patient age group, the relative proportions in case positive rates remained fairly consistent throughout the study period except for weeks 26 and 27 where the rapid </w:t>
      </w:r>
      <w:r w:rsidR="00571976">
        <w:t>increase</w:t>
      </w:r>
      <w:r>
        <w:t xml:space="preserve"> in cases was largely attributed to individuals aged between 15-30 years (Figure 1A). One of the reasons behind widespread transmission among young adults then was super-spreading linked to </w:t>
      </w:r>
      <w:r w:rsidR="00017F6C">
        <w:t>nightlife venues</w:t>
      </w:r>
      <w:sdt>
        <w:sdtPr>
          <w:rPr>
            <w:color w:val="000000"/>
            <w:vertAlign w:val="superscript"/>
          </w:rPr>
          <w:tag w:val="MENDELEY_CITATION_v3_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"/>
          <w:id w:val="-1796053896"/>
          <w:placeholder>
            <w:docPart w:val="DefaultPlaceholder_-1854013440"/>
          </w:placeholder>
        </w:sdtPr>
        <w:sdtEndPr/>
        <w:sdtContent>
          <w:r w:rsidR="00EB29FB" w:rsidRPr="00EB29FB">
            <w:rPr>
              <w:color w:val="000000"/>
              <w:vertAlign w:val="superscript"/>
            </w:rPr>
            <w:t>19</w:t>
          </w:r>
        </w:sdtContent>
      </w:sdt>
      <w:r>
        <w:t>. In response, the government shut nightlife establishments down again on 10 July 2021 (week 27). Case numbers fell promptly after but remained at over 30,000 new cases per week for the rest of the study period. The Delta variant had in principle completely displaced Alpha by then with over 99% of randomly surveilled genomes sampled from August 2021 onwards.</w:t>
      </w:r>
    </w:p>
    <w:p w14:paraId="43442F18" w14:textId="77777777" w:rsidR="007B3A0D" w:rsidRDefault="007B3A0D"/>
    <w:p w14:paraId="29CF821D" w14:textId="77777777" w:rsidR="007B3A0D" w:rsidRDefault="006D701A">
      <w:pPr>
        <w:pStyle w:val="Heading3"/>
      </w:pPr>
      <w:bookmarkStart w:id="5" w:name="_l3cevsi64wpw" w:colFirst="0" w:colLast="0"/>
      <w:bookmarkEnd w:id="5"/>
      <w:r>
        <w:lastRenderedPageBreak/>
        <w:t>Overseas introduction of variants of concern</w:t>
      </w:r>
    </w:p>
    <w:p w14:paraId="18BF5693" w14:textId="77777777" w:rsidR="007B3A0D" w:rsidRDefault="006D701A">
      <w:r>
        <w:rPr>
          <w:noProof/>
        </w:rPr>
        <w:drawing>
          <wp:inline distT="114300" distB="114300" distL="114300" distR="114300" wp14:anchorId="41B6753F" wp14:editId="0FBCC9DB">
            <wp:extent cx="5943600" cy="7353300"/>
            <wp:effectExtent l="0" t="0" r="0" b="0"/>
            <wp:docPr id="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0"/>
                    <a:srcRect/>
                    <a:stretch>
                      <a:fillRect/>
                    </a:stretch>
                  </pic:blipFill>
                  <pic:spPr>
                    <a:xfrm>
                      <a:off x="0" y="0"/>
                      <a:ext cx="5943600" cy="7353300"/>
                    </a:xfrm>
                    <a:prstGeom prst="rect">
                      <a:avLst/>
                    </a:prstGeom>
                    <a:ln/>
                  </pic:spPr>
                </pic:pic>
              </a:graphicData>
            </a:graphic>
          </wp:inline>
        </w:drawing>
      </w:r>
    </w:p>
    <w:p w14:paraId="7F68F62D" w14:textId="2E10341E" w:rsidR="007B3A0D" w:rsidRDefault="006D701A">
      <w:pPr>
        <w:spacing w:line="240" w:lineRule="auto"/>
        <w:rPr>
          <w:sz w:val="20"/>
          <w:szCs w:val="20"/>
        </w:rPr>
      </w:pPr>
      <w:r>
        <w:rPr>
          <w:b/>
          <w:sz w:val="20"/>
          <w:szCs w:val="20"/>
        </w:rPr>
        <w:t>Figure 2</w:t>
      </w:r>
      <w:r>
        <w:rPr>
          <w:sz w:val="20"/>
          <w:szCs w:val="20"/>
        </w:rPr>
        <w:t xml:space="preserve">: </w:t>
      </w:r>
      <w:r>
        <w:rPr>
          <w:b/>
          <w:sz w:val="20"/>
          <w:szCs w:val="20"/>
        </w:rPr>
        <w:t>Likely overseas introduction of VOC lineages into the Netherlands at the continental level</w:t>
      </w:r>
      <w:r>
        <w:rPr>
          <w:sz w:val="20"/>
          <w:szCs w:val="20"/>
        </w:rPr>
        <w:t xml:space="preserve">. For each VOC lineage, a time-scaled maximum likelihood phylogeny using the Dutch and their nearest overseas </w:t>
      </w:r>
      <w:r w:rsidR="00B96D6E">
        <w:rPr>
          <w:sz w:val="20"/>
          <w:szCs w:val="20"/>
        </w:rPr>
        <w:t>neighboring</w:t>
      </w:r>
      <w:r>
        <w:rPr>
          <w:sz w:val="20"/>
          <w:szCs w:val="20"/>
        </w:rPr>
        <w:t xml:space="preserve"> sequences was inferred. Discrete trait analyses were performed to infer the </w:t>
      </w:r>
      <w:r>
        <w:rPr>
          <w:sz w:val="20"/>
          <w:szCs w:val="20"/>
        </w:rPr>
        <w:lastRenderedPageBreak/>
        <w:t xml:space="preserve">likely continental region of ancestral states. Subtrees or singletons with ancestral nodes attributed to an overseas origin but subtend only Dutch sequences are drawn. Shaded plot area denotes the timespan when a targeted flight </w:t>
      </w:r>
      <w:r w:rsidR="009E1B3D">
        <w:rPr>
          <w:sz w:val="20"/>
          <w:szCs w:val="20"/>
        </w:rPr>
        <w:t>restriction</w:t>
      </w:r>
      <w:r>
        <w:rPr>
          <w:sz w:val="20"/>
          <w:szCs w:val="20"/>
        </w:rPr>
        <w:t xml:space="preserve"> was imposed on the country where the VOC lineage first emerged (i.e. (</w:t>
      </w:r>
      <w:r>
        <w:rPr>
          <w:b/>
          <w:sz w:val="20"/>
          <w:szCs w:val="20"/>
        </w:rPr>
        <w:t>A</w:t>
      </w:r>
      <w:r>
        <w:rPr>
          <w:sz w:val="20"/>
          <w:szCs w:val="20"/>
        </w:rPr>
        <w:t>) Alpha, U</w:t>
      </w:r>
      <w:r w:rsidR="009E1B3D">
        <w:rPr>
          <w:sz w:val="20"/>
          <w:szCs w:val="20"/>
        </w:rPr>
        <w:t>nited Kingdom</w:t>
      </w:r>
      <w:r>
        <w:rPr>
          <w:sz w:val="20"/>
          <w:szCs w:val="20"/>
        </w:rPr>
        <w:t>.; (</w:t>
      </w:r>
      <w:r>
        <w:rPr>
          <w:b/>
          <w:sz w:val="20"/>
          <w:szCs w:val="20"/>
        </w:rPr>
        <w:t>B</w:t>
      </w:r>
      <w:r>
        <w:rPr>
          <w:sz w:val="20"/>
          <w:szCs w:val="20"/>
        </w:rPr>
        <w:t>) Beta, South Africa; (</w:t>
      </w:r>
      <w:r>
        <w:rPr>
          <w:b/>
          <w:sz w:val="20"/>
          <w:szCs w:val="20"/>
        </w:rPr>
        <w:t>C</w:t>
      </w:r>
      <w:r>
        <w:rPr>
          <w:sz w:val="20"/>
          <w:szCs w:val="20"/>
        </w:rPr>
        <w:t>) Gamma, Brazil; (</w:t>
      </w:r>
      <w:r>
        <w:rPr>
          <w:b/>
          <w:sz w:val="20"/>
          <w:szCs w:val="20"/>
        </w:rPr>
        <w:t>D</w:t>
      </w:r>
      <w:r>
        <w:rPr>
          <w:sz w:val="20"/>
          <w:szCs w:val="20"/>
        </w:rPr>
        <w:t>) Delta, India)</w:t>
      </w:r>
    </w:p>
    <w:p w14:paraId="78B92610" w14:textId="77777777" w:rsidR="007B3A0D" w:rsidRDefault="007B3A0D"/>
    <w:p w14:paraId="71F62E9E" w14:textId="5326874C" w:rsidR="007B3A0D" w:rsidRDefault="006D701A">
      <w:r>
        <w:t>To understand where and when VOC</w:t>
      </w:r>
      <w:r w:rsidR="000E7AE5">
        <w:t>s</w:t>
      </w:r>
      <w:r>
        <w:t xml:space="preserve"> were introduced into the country, we subsampled a representative set of Dutch and overseas sequences collected over the same time period. We then reconstructed time-scaled, maximum likelihood (ML) phylogenies and used these fixed trees to perform discrete trait analyses using a Bayesian approach to infer likely overseas introductions at the continental level. This was done by identifying subtrees subtending Dutch sequences with ancestral states that were attributed to an overseas origin (Figure 2). For all four VOCs, </w:t>
      </w:r>
      <w:r w:rsidR="00F74E60">
        <w:t xml:space="preserve">the </w:t>
      </w:r>
      <w:r>
        <w:t xml:space="preserve">variant viruses were already introduced into the Netherlands prior to the targeted flight </w:t>
      </w:r>
      <w:r w:rsidR="00BA38C9">
        <w:t>restrictions</w:t>
      </w:r>
      <w:r>
        <w:t xml:space="preserve"> that were imposed on countries where these variants first emerged. </w:t>
      </w:r>
    </w:p>
    <w:p w14:paraId="0C675884" w14:textId="77777777" w:rsidR="007B3A0D" w:rsidRDefault="007B3A0D"/>
    <w:p w14:paraId="73BB6FD4" w14:textId="55F0C65D" w:rsidR="007B3A0D" w:rsidRDefault="006D701A">
      <w:r>
        <w:t>Importantly,</w:t>
      </w:r>
      <w:r w:rsidR="00BA38C9">
        <w:t xml:space="preserve"> besides countries where travel restrictions were in place,</w:t>
      </w:r>
      <w:r>
        <w:t xml:space="preserve"> we </w:t>
      </w:r>
      <w:r w:rsidR="008A3A0B">
        <w:t xml:space="preserve">estimated multiple </w:t>
      </w:r>
      <w:r>
        <w:t>likely introduction events</w:t>
      </w:r>
      <w:r w:rsidR="008A3A0B">
        <w:t xml:space="preserve"> from </w:t>
      </w:r>
      <w:r w:rsidR="00BA38C9">
        <w:t>other foreign countries</w:t>
      </w:r>
      <w:r>
        <w:t xml:space="preserve"> into the Netherlands for all four VOCs (Alpha, n=100; Beta, n=7; Gamma, n=12; Delta, n=213). Given disparities in global sequencing efforts</w:t>
      </w:r>
      <w:sdt>
        <w:sdtPr>
          <w:rPr>
            <w:color w:val="000000"/>
            <w:vertAlign w:val="superscript"/>
          </w:rPr>
          <w:tag w:val="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"/>
          <w:id w:val="117122733"/>
          <w:placeholder>
            <w:docPart w:val="DefaultPlaceholder_-1854013440"/>
          </w:placeholder>
        </w:sdtPr>
        <w:sdtEndPr/>
        <w:sdtContent>
          <w:r w:rsidR="00EB29FB" w:rsidRPr="00EB29FB">
            <w:rPr>
              <w:color w:val="000000"/>
              <w:vertAlign w:val="superscript"/>
            </w:rPr>
            <w:t>20</w:t>
          </w:r>
        </w:sdtContent>
      </w:sdt>
      <w:r>
        <w:t>, the random surveillance strategy used in local sample collection, and low genetic diversity among SARS-CoV-2 genomes used to reconstruct ancestral states, we are unable to fully and reliably quantify the number of introductions attributed to different geographical regions. However,</w:t>
      </w:r>
      <w:r w:rsidR="008A3A0B">
        <w:t xml:space="preserve"> many of the estimated regions for these ancestral states were in Europe (Alpha, 71% of all estimated overseas introduction events; Beta, 29%; Gamma, 71%; Delta, 79%; Figure 2). Furthermore, these European introductions</w:t>
      </w:r>
      <w:r>
        <w:t xml:space="preserve"> continue to occur during the targeted travel ban period. Inspecting the nearest phylogenetic ancestral taxon to the aforementioned subtrees, we found that many of these nearest overseas </w:t>
      </w:r>
      <w:r w:rsidR="00B96D6E">
        <w:t>neighboring</w:t>
      </w:r>
      <w:r>
        <w:t xml:space="preserve"> tips were </w:t>
      </w:r>
      <w:r w:rsidR="003A4438">
        <w:t xml:space="preserve">detected </w:t>
      </w:r>
      <w:r>
        <w:t xml:space="preserve">in Belgium, Germany, France and Denmark where land borders between the Netherlands remained open as well as other countries (e.g. Spain, U.K., Poland, U.S.) </w:t>
      </w:r>
      <w:r w:rsidR="00470FC8">
        <w:t xml:space="preserve">where no </w:t>
      </w:r>
      <w:r w:rsidR="00952D56">
        <w:t>targeted</w:t>
      </w:r>
      <w:r w:rsidR="00470FC8">
        <w:t xml:space="preserve"> travel restrictions were set in place (</w:t>
      </w:r>
      <w:r w:rsidR="00EA6154" w:rsidRPr="00EA6154">
        <w:t>Figure 2 – figure supplement 1</w:t>
      </w:r>
      <w:r w:rsidR="00470FC8">
        <w:t xml:space="preserve">). </w:t>
      </w:r>
      <w:r>
        <w:t>There was also no isolated period in time in which these VOC</w:t>
      </w:r>
      <w:r w:rsidR="000E7AE5">
        <w:t>s</w:t>
      </w:r>
      <w:r>
        <w:t xml:space="preserve">  were introduced into the Netherlands - introductions likely occurred repeatedly during the period when these variants were also proliferating within the country.</w:t>
      </w:r>
    </w:p>
    <w:p w14:paraId="78BE1AD6" w14:textId="77777777" w:rsidR="007B3A0D" w:rsidRDefault="007B3A0D"/>
    <w:p w14:paraId="301889A4" w14:textId="77777777" w:rsidR="007B3A0D" w:rsidRDefault="006D701A">
      <w:pPr>
        <w:pStyle w:val="Heading3"/>
      </w:pPr>
      <w:bookmarkStart w:id="6" w:name="_mpr59rdmxt2" w:colFirst="0" w:colLast="0"/>
      <w:bookmarkEnd w:id="6"/>
      <w:r>
        <w:lastRenderedPageBreak/>
        <w:t xml:space="preserve">Within-country transmission dynamics of the Alpha and Delta variants </w:t>
      </w:r>
    </w:p>
    <w:p w14:paraId="386522D5" w14:textId="77777777" w:rsidR="007B3A0D" w:rsidRDefault="006D701A">
      <w:r>
        <w:rPr>
          <w:noProof/>
        </w:rPr>
        <w:drawing>
          <wp:inline distT="114300" distB="114300" distL="114300" distR="114300" wp14:anchorId="58989379" wp14:editId="69ECC6FE">
            <wp:extent cx="5937455" cy="5486400"/>
            <wp:effectExtent l="0" t="0" r="6350" b="0"/>
            <wp:docPr id="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1" cstate="print">
                      <a:extLst>
                        <a:ext uri="{28A0092B-C50C-407E-A947-70E740481C1C}">
                          <a14:useLocalDpi xmlns:a14="http://schemas.microsoft.com/office/drawing/2010/main" val="0"/>
                        </a:ext>
                      </a:extLst>
                    </a:blip>
                    <a:stretch>
                      <a:fillRect/>
                    </a:stretch>
                  </pic:blipFill>
                  <pic:spPr>
                    <a:xfrm>
                      <a:off x="0" y="0"/>
                      <a:ext cx="5937455" cy="5486400"/>
                    </a:xfrm>
                    <a:prstGeom prst="rect">
                      <a:avLst/>
                    </a:prstGeom>
                    <a:ln/>
                  </pic:spPr>
                </pic:pic>
              </a:graphicData>
            </a:graphic>
          </wp:inline>
        </w:drawing>
      </w:r>
    </w:p>
    <w:p w14:paraId="1AF61F72" w14:textId="2E646DC9" w:rsidR="007B3A0D" w:rsidRDefault="006D701A">
      <w:pPr>
        <w:spacing w:line="240" w:lineRule="auto"/>
        <w:rPr>
          <w:sz w:val="20"/>
          <w:szCs w:val="20"/>
        </w:rPr>
      </w:pPr>
      <w:r>
        <w:rPr>
          <w:b/>
          <w:sz w:val="20"/>
          <w:szCs w:val="20"/>
        </w:rPr>
        <w:t>Figure 3</w:t>
      </w:r>
      <w:r>
        <w:rPr>
          <w:sz w:val="20"/>
          <w:szCs w:val="20"/>
        </w:rPr>
        <w:t xml:space="preserve">: </w:t>
      </w:r>
      <w:r>
        <w:rPr>
          <w:b/>
          <w:sz w:val="20"/>
          <w:szCs w:val="20"/>
        </w:rPr>
        <w:t>Spatiotemporal spread of the Alpha and Delta variants of concern in the Netherlands</w:t>
      </w:r>
      <w:r>
        <w:rPr>
          <w:sz w:val="20"/>
          <w:szCs w:val="20"/>
        </w:rPr>
        <w:t xml:space="preserve">. Reconstruction of continuous </w:t>
      </w:r>
      <w:proofErr w:type="spellStart"/>
      <w:r>
        <w:rPr>
          <w:sz w:val="20"/>
          <w:szCs w:val="20"/>
        </w:rPr>
        <w:t>phylogeography</w:t>
      </w:r>
      <w:proofErr w:type="spellEnd"/>
      <w:r>
        <w:rPr>
          <w:sz w:val="20"/>
          <w:szCs w:val="20"/>
        </w:rPr>
        <w:t xml:space="preserve"> with nodes </w:t>
      </w:r>
      <w:r w:rsidR="00D3540B">
        <w:rPr>
          <w:sz w:val="20"/>
          <w:szCs w:val="20"/>
        </w:rPr>
        <w:t>colored</w:t>
      </w:r>
      <w:r>
        <w:rPr>
          <w:sz w:val="20"/>
          <w:szCs w:val="20"/>
        </w:rPr>
        <w:t xml:space="preserve"> by time and the dispersal directionality of phylogeny branches with counterclockwise edges. (</w:t>
      </w:r>
      <w:r>
        <w:rPr>
          <w:b/>
          <w:sz w:val="20"/>
          <w:szCs w:val="20"/>
        </w:rPr>
        <w:t>A</w:t>
      </w:r>
      <w:r>
        <w:rPr>
          <w:sz w:val="20"/>
          <w:szCs w:val="20"/>
        </w:rPr>
        <w:t>,</w:t>
      </w:r>
      <w:r>
        <w:rPr>
          <w:b/>
          <w:sz w:val="20"/>
          <w:szCs w:val="20"/>
        </w:rPr>
        <w:t xml:space="preserve"> B</w:t>
      </w:r>
      <w:r>
        <w:rPr>
          <w:sz w:val="20"/>
          <w:szCs w:val="20"/>
        </w:rPr>
        <w:t>) Alpha variant; (</w:t>
      </w:r>
      <w:r>
        <w:rPr>
          <w:b/>
          <w:sz w:val="20"/>
          <w:szCs w:val="20"/>
        </w:rPr>
        <w:t>C</w:t>
      </w:r>
      <w:r>
        <w:rPr>
          <w:sz w:val="20"/>
          <w:szCs w:val="20"/>
        </w:rPr>
        <w:t xml:space="preserve">, </w:t>
      </w:r>
      <w:r>
        <w:rPr>
          <w:b/>
          <w:sz w:val="20"/>
          <w:szCs w:val="20"/>
        </w:rPr>
        <w:t>D</w:t>
      </w:r>
      <w:r>
        <w:rPr>
          <w:sz w:val="20"/>
          <w:szCs w:val="20"/>
        </w:rPr>
        <w:t xml:space="preserve">) Delta variant. Top panels (A) and (C) show the reconstruction of specific labelled periods for each variant. Bottom panels (B) and (D) show the reconstruction for the entire study period. </w:t>
      </w:r>
    </w:p>
    <w:p w14:paraId="6F2118A0" w14:textId="77777777" w:rsidR="007B3A0D" w:rsidRDefault="007B3A0D">
      <w:pPr>
        <w:spacing w:line="240" w:lineRule="auto"/>
        <w:rPr>
          <w:sz w:val="20"/>
          <w:szCs w:val="20"/>
        </w:rPr>
      </w:pPr>
    </w:p>
    <w:p w14:paraId="63BAA583" w14:textId="77777777" w:rsidR="007B3A0D" w:rsidRDefault="007B3A0D">
      <w:pPr>
        <w:spacing w:line="240" w:lineRule="auto"/>
        <w:rPr>
          <w:sz w:val="20"/>
          <w:szCs w:val="20"/>
        </w:rPr>
      </w:pPr>
    </w:p>
    <w:p w14:paraId="0A6C884E" w14:textId="77777777" w:rsidR="007B3A0D" w:rsidRDefault="007B3A0D">
      <w:pPr>
        <w:spacing w:line="240" w:lineRule="auto"/>
        <w:rPr>
          <w:sz w:val="20"/>
          <w:szCs w:val="20"/>
        </w:rPr>
      </w:pPr>
    </w:p>
    <w:p w14:paraId="00B5D987" w14:textId="77777777" w:rsidR="007B3A0D" w:rsidRDefault="006D701A">
      <w:pPr>
        <w:spacing w:line="240" w:lineRule="auto"/>
        <w:rPr>
          <w:sz w:val="20"/>
          <w:szCs w:val="20"/>
        </w:rPr>
      </w:pPr>
      <w:r>
        <w:rPr>
          <w:noProof/>
          <w:sz w:val="20"/>
          <w:szCs w:val="20"/>
        </w:rPr>
        <w:lastRenderedPageBreak/>
        <w:drawing>
          <wp:inline distT="114300" distB="114300" distL="114300" distR="114300" wp14:anchorId="73E0B129" wp14:editId="02096B54">
            <wp:extent cx="3522744" cy="4480297"/>
            <wp:effectExtent l="0" t="0" r="0" b="3175"/>
            <wp:docPr id="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2" cstate="print">
                      <a:extLst>
                        <a:ext uri="{28A0092B-C50C-407E-A947-70E740481C1C}">
                          <a14:useLocalDpi xmlns:a14="http://schemas.microsoft.com/office/drawing/2010/main" val="0"/>
                        </a:ext>
                      </a:extLst>
                    </a:blip>
                    <a:stretch>
                      <a:fillRect/>
                    </a:stretch>
                  </pic:blipFill>
                  <pic:spPr>
                    <a:xfrm>
                      <a:off x="0" y="0"/>
                      <a:ext cx="3522744" cy="4480297"/>
                    </a:xfrm>
                    <a:prstGeom prst="rect">
                      <a:avLst/>
                    </a:prstGeom>
                    <a:ln/>
                  </pic:spPr>
                </pic:pic>
              </a:graphicData>
            </a:graphic>
          </wp:inline>
        </w:drawing>
      </w:r>
    </w:p>
    <w:p w14:paraId="5B66C491" w14:textId="681D06FB" w:rsidR="007B3A0D" w:rsidRDefault="006D701A">
      <w:pPr>
        <w:spacing w:line="240" w:lineRule="auto"/>
        <w:rPr>
          <w:sz w:val="20"/>
          <w:szCs w:val="20"/>
        </w:rPr>
      </w:pPr>
      <w:r>
        <w:rPr>
          <w:b/>
          <w:sz w:val="20"/>
          <w:szCs w:val="20"/>
        </w:rPr>
        <w:t>Figure 4</w:t>
      </w:r>
      <w:r>
        <w:rPr>
          <w:sz w:val="20"/>
          <w:szCs w:val="20"/>
        </w:rPr>
        <w:t xml:space="preserve">: </w:t>
      </w:r>
      <w:r>
        <w:rPr>
          <w:b/>
          <w:sz w:val="20"/>
          <w:szCs w:val="20"/>
        </w:rPr>
        <w:t>Estimated number of phylogenetic branch movements and growth rate estimations of Alpha and Delta variants in the Netherlands</w:t>
      </w:r>
      <w:r>
        <w:rPr>
          <w:sz w:val="20"/>
          <w:szCs w:val="20"/>
        </w:rPr>
        <w:t>. (</w:t>
      </w:r>
      <w:r>
        <w:rPr>
          <w:b/>
          <w:sz w:val="20"/>
          <w:szCs w:val="20"/>
        </w:rPr>
        <w:t>A</w:t>
      </w:r>
      <w:r>
        <w:rPr>
          <w:sz w:val="20"/>
          <w:szCs w:val="20"/>
        </w:rPr>
        <w:t xml:space="preserve">) Estimated number of phylogenetic branch movements between GGD regions over time as shown in Figure 3B and D. </w:t>
      </w:r>
      <w:r w:rsidR="00605CC0">
        <w:rPr>
          <w:sz w:val="20"/>
          <w:szCs w:val="20"/>
        </w:rPr>
        <w:t>Solid</w:t>
      </w:r>
      <w:r>
        <w:rPr>
          <w:sz w:val="20"/>
          <w:szCs w:val="20"/>
        </w:rPr>
        <w:t xml:space="preserve"> line shows the </w:t>
      </w:r>
      <w:r w:rsidR="00605CC0">
        <w:rPr>
          <w:sz w:val="20"/>
          <w:szCs w:val="20"/>
        </w:rPr>
        <w:t>number</w:t>
      </w:r>
      <w:r>
        <w:rPr>
          <w:sz w:val="20"/>
          <w:szCs w:val="20"/>
        </w:rPr>
        <w:t xml:space="preserve"> of branch movements from early dominant source regions including North and South Holland, Utrecht and Brabant.</w:t>
      </w:r>
      <w:r w:rsidR="00605CC0">
        <w:rPr>
          <w:sz w:val="20"/>
          <w:szCs w:val="20"/>
        </w:rPr>
        <w:t xml:space="preserve"> Dashed line shows number of branch movements from areas outside of these early dominant source </w:t>
      </w:r>
      <w:r w:rsidR="00D3540B">
        <w:rPr>
          <w:sz w:val="20"/>
          <w:szCs w:val="20"/>
        </w:rPr>
        <w:t>locations</w:t>
      </w:r>
      <w:r w:rsidR="00605CC0">
        <w:rPr>
          <w:sz w:val="20"/>
          <w:szCs w:val="20"/>
        </w:rPr>
        <w:t>.</w:t>
      </w:r>
      <w:r>
        <w:rPr>
          <w:sz w:val="20"/>
          <w:szCs w:val="20"/>
        </w:rPr>
        <w:t xml:space="preserve"> (</w:t>
      </w:r>
      <w:r>
        <w:rPr>
          <w:b/>
          <w:sz w:val="20"/>
          <w:szCs w:val="20"/>
        </w:rPr>
        <w:t>B</w:t>
      </w:r>
      <w:r>
        <w:rPr>
          <w:sz w:val="20"/>
          <w:szCs w:val="20"/>
        </w:rPr>
        <w:t>) Logistic growth regression of Alpha and Delta sequence</w:t>
      </w:r>
      <w:r w:rsidR="009343E6">
        <w:rPr>
          <w:sz w:val="20"/>
          <w:szCs w:val="20"/>
        </w:rPr>
        <w:t xml:space="preserve"> proportions</w:t>
      </w:r>
      <w:r>
        <w:rPr>
          <w:sz w:val="20"/>
          <w:szCs w:val="20"/>
        </w:rPr>
        <w:t>.</w:t>
      </w:r>
    </w:p>
    <w:p w14:paraId="108FD52F" w14:textId="77777777" w:rsidR="007B3A0D" w:rsidRDefault="007B3A0D"/>
    <w:p w14:paraId="78F2173B" w14:textId="22CBC2CD" w:rsidR="007B3A0D" w:rsidRDefault="006D701A">
      <w:r>
        <w:t xml:space="preserve">To further elucidate the transmission dynamics of the Alpha and Delta variants within the Netherlands, we performed continuous phylogeographic analyses using separate </w:t>
      </w:r>
      <w:proofErr w:type="spellStart"/>
      <w:r>
        <w:t>downsampled</w:t>
      </w:r>
      <w:proofErr w:type="spellEnd"/>
      <w:r>
        <w:t xml:space="preserve"> sets of Alpha and Delta sequence data (Figure 3). For the first four weeks since the initial detection of both variants within the country, introductions and phylogenetic branch movements were mostly concentrated in the more populous regions of the country, including North and South Holland, Utrecht and </w:t>
      </w:r>
      <w:r w:rsidR="00FC0F2A">
        <w:t>North</w:t>
      </w:r>
      <w:r w:rsidR="003A4438">
        <w:t>-</w:t>
      </w:r>
      <w:r>
        <w:t>Brabant (Figure 3A, 3C and 4A)</w:t>
      </w:r>
      <w:r w:rsidR="00843D97">
        <w:t>, forming a core of early dominant locations</w:t>
      </w:r>
      <w:r>
        <w:t xml:space="preserve">. </w:t>
      </w:r>
      <w:r w:rsidR="00FC0F2A">
        <w:t>During this period,</w:t>
      </w:r>
      <w:r w:rsidR="00843D97">
        <w:t xml:space="preserve"> d</w:t>
      </w:r>
      <w:r>
        <w:t xml:space="preserve">ispersal events to regions outside of these GGD regions </w:t>
      </w:r>
      <w:r w:rsidR="00FC0F2A">
        <w:t xml:space="preserve">occurred as well but are </w:t>
      </w:r>
      <w:r w:rsidR="00843D97">
        <w:t>relatively</w:t>
      </w:r>
      <w:r>
        <w:t xml:space="preserve"> less frequent</w:t>
      </w:r>
      <w:r w:rsidR="00FC0F2A">
        <w:t xml:space="preserve">. </w:t>
      </w:r>
      <w:r w:rsidR="008F00CE">
        <w:t>However, as</w:t>
      </w:r>
      <w:r>
        <w:t xml:space="preserve"> local </w:t>
      </w:r>
      <w:r w:rsidR="00D85DF2">
        <w:t>infections</w:t>
      </w:r>
      <w:r>
        <w:t xml:space="preserve"> </w:t>
      </w:r>
      <w:r w:rsidR="00AF696E">
        <w:t>were</w:t>
      </w:r>
      <w:r w:rsidR="00D85DF2">
        <w:t xml:space="preserve"> seeded </w:t>
      </w:r>
      <w:r w:rsidR="00843D97">
        <w:t xml:space="preserve">in </w:t>
      </w:r>
      <w:r w:rsidR="00592F32">
        <w:t xml:space="preserve">these </w:t>
      </w:r>
      <w:r w:rsidR="00843D97">
        <w:t>areas</w:t>
      </w:r>
      <w:r>
        <w:t>, bidirectional exchanges in phylogenetic branches between different regions emerged throughout the country</w:t>
      </w:r>
      <w:r w:rsidR="00901A6C">
        <w:t>.</w:t>
      </w:r>
      <w:r w:rsidR="008F00CE">
        <w:t xml:space="preserve"> </w:t>
      </w:r>
      <w:r w:rsidR="005B377B">
        <w:t xml:space="preserve">These bidirectional exchanges continued to increase as prevalence of the variant grew over time, even amidst </w:t>
      </w:r>
      <w:r>
        <w:t xml:space="preserve">a strict lockdown in the case of Alpha </w:t>
      </w:r>
      <w:r>
        <w:lastRenderedPageBreak/>
        <w:t xml:space="preserve">(Figure 3A-B and 4A). </w:t>
      </w:r>
      <w:r w:rsidR="00FC0F2A">
        <w:t>In particular</w:t>
      </w:r>
      <w:r w:rsidR="002F491E">
        <w:t xml:space="preserve"> f</w:t>
      </w:r>
      <w:r>
        <w:t>or the Delta variant,</w:t>
      </w:r>
      <w:r w:rsidR="00592F32">
        <w:t xml:space="preserve"> we observed a </w:t>
      </w:r>
      <w:r w:rsidR="00E3048B">
        <w:t>rapid spike</w:t>
      </w:r>
      <w:r w:rsidR="00592F32">
        <w:t xml:space="preserve"> in</w:t>
      </w:r>
      <w:r>
        <w:t xml:space="preserve"> inter-regional spread</w:t>
      </w:r>
      <w:r w:rsidR="00FC0F2A">
        <w:t xml:space="preserve"> upon the week of </w:t>
      </w:r>
      <w:r w:rsidR="00C82AA6">
        <w:t>nightlife</w:t>
      </w:r>
      <w:r w:rsidR="00FC0F2A">
        <w:t xml:space="preserve"> reopening (22-28 June 2021)</w:t>
      </w:r>
      <w:r>
        <w:t>, with &gt;</w:t>
      </w:r>
      <w:r w:rsidR="00E3048B">
        <w:t>4</w:t>
      </w:r>
      <w:r>
        <w:t xml:space="preserve">00% </w:t>
      </w:r>
      <w:r w:rsidR="00F00945">
        <w:t xml:space="preserve">estimated </w:t>
      </w:r>
      <w:r>
        <w:t>increase in total phylogenetic branch movements by 6 July 2021 (week 26) (Figure 3C-D and 4A)</w:t>
      </w:r>
      <w:r w:rsidR="002F491E">
        <w:t xml:space="preserve">. This significant </w:t>
      </w:r>
      <w:r w:rsidR="00F00945">
        <w:t>rise</w:t>
      </w:r>
      <w:r w:rsidR="002F491E">
        <w:t xml:space="preserve"> in inter-regional exportation events likely contributed to the soaring case numbers observed between weeks 25 and 27 (22 June – 13 July 2021). </w:t>
      </w:r>
    </w:p>
    <w:p w14:paraId="7A72243F" w14:textId="77777777" w:rsidR="007B3A0D" w:rsidRDefault="007B3A0D"/>
    <w:p w14:paraId="07E581CC" w14:textId="1F8D9152" w:rsidR="007B3A0D" w:rsidRDefault="006D701A">
      <w:pPr>
        <w:spacing w:after="240"/>
      </w:pPr>
      <w:r>
        <w:t>We also fitted the observed weekly variant proportions of sampled viruses to a logistic growth model</w:t>
      </w:r>
      <w:r w:rsidR="00FD719D">
        <w:t xml:space="preserve"> to quantify the growth rates of both VOCs in the Netherlands</w:t>
      </w:r>
      <w:r>
        <w:t>. For the Delta variant, we found a weekly growth rate of 103% (95% CI = 97-110%), which was</w:t>
      </w:r>
      <w:r w:rsidR="00FC0F2A">
        <w:t xml:space="preserve"> </w:t>
      </w:r>
      <w:r w:rsidR="00FD719D">
        <w:t>about two</w:t>
      </w:r>
      <w:r w:rsidR="00FC0F2A">
        <w:t xml:space="preserve"> times</w:t>
      </w:r>
      <w:r>
        <w:t xml:space="preserve"> higher than Alpha, with a weekly growth rate of 45% (95% CI = 40-51%) (Figure 4B).</w:t>
      </w:r>
      <w:r w:rsidR="00FD719D">
        <w:t xml:space="preserve"> Given previous reports of superspreading events among young adults after </w:t>
      </w:r>
      <w:r w:rsidR="00C6468D">
        <w:t>nightlife</w:t>
      </w:r>
      <w:r w:rsidR="00FD719D">
        <w:t xml:space="preserve"> reopening</w:t>
      </w:r>
      <w:sdt>
        <w:sdtPr>
          <w:rPr>
            <w:color w:val="000000"/>
            <w:vertAlign w:val="superscript"/>
          </w:rPr>
          <w:tag w:val="MENDELEY_CITATION_v3_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"/>
          <w:id w:val="2135978903"/>
          <w:placeholder>
            <w:docPart w:val="DefaultPlaceholder_-1854013440"/>
          </w:placeholder>
        </w:sdtPr>
        <w:sdtEndPr/>
        <w:sdtContent>
          <w:r w:rsidR="00EB29FB" w:rsidRPr="00EB29FB">
            <w:rPr>
              <w:color w:val="000000"/>
              <w:vertAlign w:val="superscript"/>
            </w:rPr>
            <w:t>19</w:t>
          </w:r>
        </w:sdtContent>
      </w:sdt>
      <w:r w:rsidR="00FD719D">
        <w:t xml:space="preserve"> and the relatively higher case numbers attributed to </w:t>
      </w:r>
      <w:r w:rsidR="008F00CE">
        <w:t>these age groups (15-30 years)</w:t>
      </w:r>
      <w:r w:rsidR="00FD719D">
        <w:t xml:space="preserve"> in weeks 26-27 (Figure 1A), </w:t>
      </w:r>
      <w:r>
        <w:t xml:space="preserve">we repeated the logistic regression for age-stratified weekly proportion data for both variants to assess </w:t>
      </w:r>
      <w:r w:rsidR="00FD719D">
        <w:t xml:space="preserve">if there were </w:t>
      </w:r>
      <w:r>
        <w:t>differences</w:t>
      </w:r>
      <w:r w:rsidR="00FD719D">
        <w:t xml:space="preserve"> in growth rates</w:t>
      </w:r>
      <w:r>
        <w:t xml:space="preserve"> between age groups</w:t>
      </w:r>
      <w:r w:rsidR="00FD719D">
        <w:t xml:space="preserve"> as well</w:t>
      </w:r>
      <w:r>
        <w:t xml:space="preserve">. For Alpha, estimated growth rates were similar across ages (weekly growth rates 35-46%), but for Delta we observed a slightly increased weekly growth rate in the 30-39 age group (122% versus 92-111% for other age groups). Nonetheless, for both Alpha and Delta variants, we estimated that dominance was reached for different age groups at similar times (by week 5-7 (between 3 and 23 February 2021) for Alpha, by week 25-26 (between 23 June and 6 July 2021) for Delta, </w:t>
      </w:r>
      <w:r w:rsidR="00EA6154">
        <w:t>Figure 4 – figure supplement 1</w:t>
      </w:r>
      <w:r>
        <w:t>,</w:t>
      </w:r>
      <w:r w:rsidR="00813760">
        <w:t xml:space="preserve"> Figure 4 – table supplement 1</w:t>
      </w:r>
      <w:r>
        <w:t xml:space="preserve">). Both Alpha and Delta variants replaced previous variants rapidly and with similar rates across most age groups. </w:t>
      </w:r>
      <w:r w:rsidR="00FD719D">
        <w:t>In other words</w:t>
      </w:r>
      <w:r>
        <w:t>, while there was a greater increase in cases among young adults</w:t>
      </w:r>
      <w:r w:rsidR="00FD719D">
        <w:t xml:space="preserve"> after </w:t>
      </w:r>
      <w:r w:rsidR="002470F8">
        <w:t>nightlife</w:t>
      </w:r>
      <w:r w:rsidR="00FD719D">
        <w:t xml:space="preserve"> reopening</w:t>
      </w:r>
      <w:r>
        <w:t>, the Delta variant did not displace Alpha more rapidly in these age groups only (Supplementary Table S</w:t>
      </w:r>
      <w:r w:rsidR="00E24073">
        <w:t>1</w:t>
      </w:r>
      <w:r>
        <w:t xml:space="preserve">). </w:t>
      </w:r>
    </w:p>
    <w:p w14:paraId="3ED4346C" w14:textId="77777777" w:rsidR="005B377B" w:rsidRDefault="005B377B" w:rsidP="005B377B">
      <w:pPr>
        <w:pStyle w:val="Heading2"/>
      </w:pPr>
      <w:bookmarkStart w:id="7" w:name="_jso6b46z1bxj" w:colFirst="0" w:colLast="0"/>
      <w:bookmarkEnd w:id="7"/>
      <w:r>
        <w:t>Discussion</w:t>
      </w:r>
    </w:p>
    <w:p w14:paraId="475DB39D" w14:textId="1282F47B" w:rsidR="007B3A0D" w:rsidRDefault="000757D7" w:rsidP="00C26035">
      <w:r>
        <w:t>Even if international travel restrictions are in place,</w:t>
      </w:r>
      <w:r w:rsidR="006D701A">
        <w:t xml:space="preserve"> the Netherlands is </w:t>
      </w:r>
      <w:r>
        <w:t>still highly</w:t>
      </w:r>
      <w:r w:rsidR="006D701A">
        <w:t xml:space="preserve"> vulnerable to importation risks of novel SARS-CoV-2 variants from its regional</w:t>
      </w:r>
      <w:r>
        <w:t xml:space="preserve"> </w:t>
      </w:r>
      <w:r w:rsidR="00020B81">
        <w:t>neighbors</w:t>
      </w:r>
      <w:r>
        <w:t xml:space="preserve"> due to</w:t>
      </w:r>
      <w:r w:rsidR="001555AC">
        <w:t xml:space="preserve"> </w:t>
      </w:r>
      <w:r w:rsidR="00C26035">
        <w:t>border policies within the E</w:t>
      </w:r>
      <w:r w:rsidR="001555AC">
        <w:t xml:space="preserve">uropean </w:t>
      </w:r>
      <w:r w:rsidR="00C26035">
        <w:t>U</w:t>
      </w:r>
      <w:r w:rsidR="001555AC">
        <w:t>nion</w:t>
      </w:r>
      <w:r w:rsidR="006D701A">
        <w:t>.</w:t>
      </w:r>
      <w:r w:rsidR="001555AC">
        <w:t xml:space="preserve"> As such,</w:t>
      </w:r>
      <w:r w:rsidR="006D701A">
        <w:t xml:space="preserve"> </w:t>
      </w:r>
      <w:r w:rsidR="001555AC">
        <w:t>t</w:t>
      </w:r>
      <w:r w:rsidR="006D701A">
        <w:t>his regional vulnerability is not unique to the Netherlands and has been reported in other European countries as well</w:t>
      </w:r>
      <w:sdt>
        <w:sdtPr>
          <w:rPr>
            <w:color w:val="000000"/>
            <w:vertAlign w:val="superscript"/>
          </w:rPr>
          <w:tag w:val="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"/>
          <w:id w:val="1117880466"/>
          <w:placeholder>
            <w:docPart w:val="DefaultPlaceholder_-1854013440"/>
          </w:placeholder>
        </w:sdtPr>
        <w:sdtEndPr/>
        <w:sdtContent>
          <w:r w:rsidR="00EB29FB" w:rsidRPr="00EB29FB">
            <w:rPr>
              <w:color w:val="000000"/>
              <w:vertAlign w:val="superscript"/>
            </w:rPr>
            <w:t>21–23</w:t>
          </w:r>
        </w:sdtContent>
      </w:sdt>
      <w:r w:rsidR="00444168">
        <w:t>.</w:t>
      </w:r>
      <w:r w:rsidR="006D701A">
        <w:t xml:space="preserve"> Importantly, regional introductions of novel lineages often drive new waves of infections in Europe</w:t>
      </w:r>
      <w:sdt>
        <w:sdtPr>
          <w:rPr>
            <w:color w:val="000000"/>
            <w:vertAlign w:val="superscript"/>
          </w:rPr>
          <w:tag w:val="MENDELEY_CITATION_v3_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"/>
          <w:id w:val="652336830"/>
          <w:placeholder>
            <w:docPart w:val="DefaultPlaceholder_-1854013440"/>
          </w:placeholder>
        </w:sdtPr>
        <w:sdtEndPr/>
        <w:sdtContent>
          <w:r w:rsidR="00EB29FB" w:rsidRPr="00EB29FB">
            <w:rPr>
              <w:color w:val="000000"/>
              <w:vertAlign w:val="superscript"/>
            </w:rPr>
            <w:t>23</w:t>
          </w:r>
        </w:sdtContent>
      </w:sdt>
      <w:r w:rsidR="006D701A">
        <w:t>. Prior to September 2020, the dominant variant lineages (i.e. 20A and 20E (EU1)) that circulated the Netherlands were already seeded by imports from its European neighbours</w:t>
      </w:r>
      <w:sdt>
        <w:sdtPr>
          <w:rPr>
            <w:color w:val="000000"/>
            <w:vertAlign w:val="superscript"/>
          </w:rPr>
          <w:tag w:val="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"/>
          <w:id w:val="-2032411370"/>
          <w:placeholder>
            <w:docPart w:val="DefaultPlaceholder_-1854013440"/>
          </w:placeholder>
        </w:sdtPr>
        <w:sdtEndPr/>
        <w:sdtContent>
          <w:r w:rsidR="00EB29FB" w:rsidRPr="00EB29FB">
            <w:rPr>
              <w:color w:val="000000"/>
              <w:vertAlign w:val="superscript"/>
            </w:rPr>
            <w:t>16,18,24</w:t>
          </w:r>
        </w:sdtContent>
      </w:sdt>
      <w:r w:rsidR="006D701A">
        <w:t>.</w:t>
      </w:r>
      <w:r w:rsidR="00FC2D58">
        <w:t xml:space="preserve"> In fact, the </w:t>
      </w:r>
      <w:r w:rsidR="00DF509B">
        <w:t xml:space="preserve">initial introduction of SARS-CoV-2 in the Netherlands in February 2020 were attributed to </w:t>
      </w:r>
      <w:r w:rsidR="00DF509B">
        <w:lastRenderedPageBreak/>
        <w:t>travelers who visited Northern Italy where the earliest sustained European SARS-CoV-2 transmission network was seeded</w:t>
      </w:r>
      <w:sdt>
        <w:sdtPr>
          <w:rPr>
            <w:color w:val="000000"/>
            <w:vertAlign w:val="superscript"/>
          </w:rPr>
          <w:tag w:val="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"/>
          <w:id w:val="-1457794330"/>
          <w:placeholder>
            <w:docPart w:val="DefaultPlaceholder_-1854013440"/>
          </w:placeholder>
        </w:sdtPr>
        <w:sdtEndPr/>
        <w:sdtContent>
          <w:r w:rsidR="00EB29FB" w:rsidRPr="00EB29FB">
            <w:rPr>
              <w:color w:val="000000"/>
              <w:vertAlign w:val="superscript"/>
            </w:rPr>
            <w:t>16,25</w:t>
          </w:r>
        </w:sdtContent>
      </w:sdt>
      <w:r w:rsidR="00DF509B">
        <w:t>.</w:t>
      </w:r>
      <w:r w:rsidR="006D701A">
        <w:t xml:space="preserve"> Here, we showed that all four VOC lineages detected in the country up to August 2021 also originated mainly from its European </w:t>
      </w:r>
      <w:r w:rsidR="00020B81">
        <w:t>neighbors</w:t>
      </w:r>
      <w:r w:rsidR="006D701A">
        <w:t>. Importantly, regional importation risks persist</w:t>
      </w:r>
      <w:r w:rsidR="00910117">
        <w:t>ed</w:t>
      </w:r>
      <w:r w:rsidR="006D701A">
        <w:t xml:space="preserve"> throughout the period these variants circulated the country</w:t>
      </w:r>
      <w:r w:rsidR="00910117">
        <w:t xml:space="preserve"> and overlapped with periods where </w:t>
      </w:r>
      <w:r w:rsidR="006D701A">
        <w:t xml:space="preserve">targeted flight </w:t>
      </w:r>
      <w:r w:rsidR="00BC76E3">
        <w:t>restrictions</w:t>
      </w:r>
      <w:r w:rsidR="006D701A">
        <w:t xml:space="preserve"> were imposed on countries where these VOCs first emerged. The recent emergence of the Omicron variant in southern Africa in November 2021</w:t>
      </w:r>
      <w:sdt>
        <w:sdtPr>
          <w:rPr>
            <w:color w:val="000000"/>
            <w:vertAlign w:val="superscript"/>
          </w:rPr>
          <w:tag w:val="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"/>
          <w:id w:val="1438097640"/>
          <w:placeholder>
            <w:docPart w:val="DefaultPlaceholder_-1854013440"/>
          </w:placeholder>
        </w:sdtPr>
        <w:sdtEndPr/>
        <w:sdtContent>
          <w:r w:rsidR="00EB29FB" w:rsidRPr="00EB29FB">
            <w:rPr>
              <w:color w:val="000000"/>
              <w:vertAlign w:val="superscript"/>
            </w:rPr>
            <w:t>26</w:t>
          </w:r>
        </w:sdtContent>
      </w:sdt>
      <w:r w:rsidR="006D701A">
        <w:t xml:space="preserve"> again led to reactionary targeted flight </w:t>
      </w:r>
      <w:r w:rsidR="009A2DFF">
        <w:t>restrictions</w:t>
      </w:r>
      <w:r w:rsidR="006D701A">
        <w:t xml:space="preserve"> by several countries in the Global North, including the Netherlands which was still amidst</w:t>
      </w:r>
      <w:r w:rsidR="005E685A">
        <w:t xml:space="preserve"> a</w:t>
      </w:r>
      <w:r w:rsidR="006D701A">
        <w:t xml:space="preserve"> surging Delta infection</w:t>
      </w:r>
      <w:r w:rsidR="005E685A">
        <w:t xml:space="preserve"> wave</w:t>
      </w:r>
      <w:r w:rsidR="006D701A">
        <w:t>. However, the Omicron variant was already detected in samples collected one week before the imposed flight ban and did not prevent it to rapidly become the dominant variant circulating in the Netherlands by the end of 2021 (</w:t>
      </w:r>
      <w:hyperlink r:id="rId13">
        <w:r w:rsidR="006D701A">
          <w:rPr>
            <w:rFonts w:ascii="Roboto" w:eastAsia="Roboto" w:hAnsi="Roboto" w:cs="Roboto"/>
            <w:color w:val="1A73E8"/>
            <w:sz w:val="21"/>
            <w:szCs w:val="21"/>
            <w:highlight w:val="white"/>
            <w:u w:val="single"/>
          </w:rPr>
          <w:t>https://www.rivm.nl/coronavirus-covid-19/virus/varianten/omikronvariant</w:t>
        </w:r>
      </w:hyperlink>
      <w:r w:rsidR="006D701A">
        <w:t>). Previous studies</w:t>
      </w:r>
      <w:r w:rsidR="005F44B2">
        <w:t xml:space="preserve"> </w:t>
      </w:r>
      <w:r w:rsidR="006D701A">
        <w:t>showed that travel restrictions are only useful if restrictions barred arrivals from most countries provided that local incidence is low in the first place</w:t>
      </w:r>
      <w:sdt>
        <w:sdtPr>
          <w:rPr>
            <w:color w:val="000000"/>
            <w:vertAlign w:val="superscript"/>
          </w:rPr>
          <w:tag w:val="MENDELEY_CITATION_v3_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"/>
          <w:id w:val="-1477676902"/>
          <w:placeholder>
            <w:docPart w:val="DefaultPlaceholder_-1854013440"/>
          </w:placeholder>
        </w:sdtPr>
        <w:sdtEndPr/>
        <w:sdtContent>
          <w:r w:rsidR="00EB29FB" w:rsidRPr="00EB29FB">
            <w:rPr>
              <w:color w:val="000000"/>
              <w:vertAlign w:val="superscript"/>
            </w:rPr>
            <w:t>27</w:t>
          </w:r>
        </w:sdtContent>
      </w:sdt>
      <w:r w:rsidR="006D701A">
        <w:t xml:space="preserve">. </w:t>
      </w:r>
    </w:p>
    <w:p w14:paraId="70C06E04" w14:textId="77777777" w:rsidR="007B3A0D" w:rsidRDefault="007B3A0D"/>
    <w:p w14:paraId="0EDA60BB" w14:textId="7BAE4C4B" w:rsidR="00020B81" w:rsidRDefault="006D701A">
      <w:r>
        <w:t>We also found that early introductions of VOCs, specifically the Alpha and Delta variants, are more likely found in populous regions of the Netherlands, including Utrecht, North and South Holland</w:t>
      </w:r>
      <w:r w:rsidR="00E82784">
        <w:t xml:space="preserve"> </w:t>
      </w:r>
      <w:r>
        <w:t xml:space="preserve">where larger cities are </w:t>
      </w:r>
      <w:proofErr w:type="spellStart"/>
      <w:r>
        <w:t>locat</w:t>
      </w:r>
      <w:r w:rsidR="00665E5E">
        <w:t>th</w:t>
      </w:r>
      <w:r>
        <w:t>ed</w:t>
      </w:r>
      <w:proofErr w:type="spellEnd"/>
      <w:r>
        <w:t xml:space="preserve"> that are also international and regional travel hubs. These areas constitute a core cluster of dominant source locations that </w:t>
      </w:r>
      <w:r w:rsidR="008F00CE">
        <w:t xml:space="preserve">also </w:t>
      </w:r>
      <w:r>
        <w:t>exported infections to the rest of the country</w:t>
      </w:r>
      <w:r w:rsidR="00020B81">
        <w:t xml:space="preserve"> </w:t>
      </w:r>
      <w:r w:rsidR="005A4CE5">
        <w:t>during first few weeks after the VOC’s introduction into the Netherlands</w:t>
      </w:r>
      <w:r>
        <w:t>.</w:t>
      </w:r>
      <w:r w:rsidR="005A4CE5">
        <w:t xml:space="preserve"> </w:t>
      </w:r>
      <w:r w:rsidR="008F00CE">
        <w:t>A</w:t>
      </w:r>
      <w:r w:rsidR="005A4CE5">
        <w:t xml:space="preserve">s </w:t>
      </w:r>
      <w:r w:rsidR="00E82784">
        <w:t>the number of infections</w:t>
      </w:r>
      <w:r w:rsidR="005A4CE5">
        <w:t xml:space="preserve"> in areas outside of these dominant source locations</w:t>
      </w:r>
      <w:r w:rsidR="00E82784">
        <w:t xml:space="preserve"> increase</w:t>
      </w:r>
      <w:r w:rsidR="003F25DE">
        <w:t xml:space="preserve"> over time</w:t>
      </w:r>
      <w:r w:rsidR="005A4CE5">
        <w:t xml:space="preserve">, bidirectional </w:t>
      </w:r>
      <w:r w:rsidR="00E13158">
        <w:t>exchanges</w:t>
      </w:r>
      <w:r w:rsidR="005A4CE5">
        <w:t xml:space="preserve"> would also become more frequent. This type of asymmetric spatial spread dynamics had been</w:t>
      </w:r>
      <w:r>
        <w:t xml:space="preserve"> previously shown in the U.K. as well and</w:t>
      </w:r>
      <w:r w:rsidR="005A4CE5">
        <w:t xml:space="preserve"> was</w:t>
      </w:r>
      <w:r>
        <w:t xml:space="preserve"> found to enhance the intrinsic transmissibility of Alpha</w:t>
      </w:r>
      <w:sdt>
        <w:sdtPr>
          <w:rPr>
            <w:color w:val="000000"/>
            <w:vertAlign w:val="superscript"/>
          </w:rPr>
          <w:tag w:val="MENDELEY_CITATION_v3_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"/>
          <w:id w:val="1948271151"/>
          <w:placeholder>
            <w:docPart w:val="DefaultPlaceholder_-1854013440"/>
          </w:placeholder>
        </w:sdtPr>
        <w:sdtEndPr/>
        <w:sdtContent>
          <w:r w:rsidR="00EB29FB" w:rsidRPr="00EB29FB">
            <w:rPr>
              <w:color w:val="000000"/>
              <w:vertAlign w:val="superscript"/>
            </w:rPr>
            <w:t>28</w:t>
          </w:r>
        </w:sdtContent>
      </w:sdt>
      <w:r>
        <w:t xml:space="preserve">. </w:t>
      </w:r>
      <w:r w:rsidR="005A4CE5">
        <w:t>Additionally, e</w:t>
      </w:r>
      <w:r>
        <w:t>nhanced mobility has also been previously linked to the resurgence of outbreaks across Europe</w:t>
      </w:r>
      <w:sdt>
        <w:sdtPr>
          <w:rPr>
            <w:color w:val="000000"/>
            <w:vertAlign w:val="superscript"/>
          </w:rPr>
          <w:tag w:val="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"/>
          <w:id w:val="1564221321"/>
          <w:placeholder>
            <w:docPart w:val="DefaultPlaceholder_-1854013440"/>
          </w:placeholder>
        </w:sdtPr>
        <w:sdtEndPr/>
        <w:sdtContent>
          <w:r w:rsidR="00EB29FB" w:rsidRPr="00EB29FB">
            <w:rPr>
              <w:color w:val="000000"/>
              <w:vertAlign w:val="superscript"/>
            </w:rPr>
            <w:t>18,23</w:t>
          </w:r>
        </w:sdtContent>
      </w:sdt>
      <w:r>
        <w:t>.</w:t>
      </w:r>
      <w:r w:rsidR="00D85DF2">
        <w:t xml:space="preserve"> Recent work also showed that increased mobility and population mixing drove the rapid dissemination of Delta in the U.K.</w:t>
      </w:r>
      <w:sdt>
        <w:sdtPr>
          <w:rPr>
            <w:color w:val="000000"/>
            <w:vertAlign w:val="superscript"/>
          </w:rPr>
          <w:tag w:val="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"/>
          <w:id w:val="-298377902"/>
          <w:placeholder>
            <w:docPart w:val="DefaultPlaceholder_-1854013440"/>
          </w:placeholder>
        </w:sdtPr>
        <w:sdtEndPr/>
        <w:sdtContent>
          <w:r w:rsidR="00EB29FB" w:rsidRPr="00EB29FB">
            <w:rPr>
              <w:color w:val="000000"/>
              <w:vertAlign w:val="superscript"/>
            </w:rPr>
            <w:t>29</w:t>
          </w:r>
        </w:sdtContent>
      </w:sdt>
      <w:r w:rsidR="00D85DF2">
        <w:t>.</w:t>
      </w:r>
      <w:r>
        <w:t xml:space="preserve"> In the case </w:t>
      </w:r>
      <w:r w:rsidR="00D85DF2">
        <w:t xml:space="preserve">of </w:t>
      </w:r>
      <w:r>
        <w:t xml:space="preserve">the Netherlands, the declining prevalence of </w:t>
      </w:r>
      <w:r w:rsidR="00B71F4D">
        <w:t>SARS-CoV-2</w:t>
      </w:r>
      <w:r>
        <w:t xml:space="preserve"> after the hard lockdown since mid-December 2020 was mirrored by an increase in average nationwide mobility that eventually came close to pre-pandemic levels by June 2021 before </w:t>
      </w:r>
      <w:r w:rsidR="00CA663A">
        <w:t>nightlife</w:t>
      </w:r>
      <w:r>
        <w:t xml:space="preserve"> reopening (mean percentage change relative to pre-pandemic baseline = -5.0% (</w:t>
      </w:r>
      <w:proofErr w:type="spellStart"/>
      <w:r>
        <w:t>s.d.</w:t>
      </w:r>
      <w:proofErr w:type="spellEnd"/>
      <w:r>
        <w:t xml:space="preserve"> = 11.0%); Figure 1A).</w:t>
      </w:r>
      <w:r w:rsidR="00901A6C">
        <w:t xml:space="preserve"> </w:t>
      </w:r>
      <w:r>
        <w:t xml:space="preserve">While our analyses do not provide a causal relationship between the relaxation of </w:t>
      </w:r>
      <w:r w:rsidR="00256696">
        <w:t>non-pharmaceutical interventions</w:t>
      </w:r>
      <w:r>
        <w:t xml:space="preserve"> and frequency of export events, the </w:t>
      </w:r>
      <w:r w:rsidR="00901A6C">
        <w:t>asymmetric</w:t>
      </w:r>
      <w:r>
        <w:t xml:space="preserve"> exportation</w:t>
      </w:r>
      <w:r w:rsidR="00F00945">
        <w:t xml:space="preserve"> frequencies</w:t>
      </w:r>
      <w:r>
        <w:t xml:space="preserve"> from dominant source locations</w:t>
      </w:r>
      <w:r w:rsidR="005A4CE5">
        <w:t xml:space="preserve">, </w:t>
      </w:r>
      <w:r>
        <w:t xml:space="preserve">increased human mobility in the country </w:t>
      </w:r>
      <w:r w:rsidR="00901A6C">
        <w:t xml:space="preserve">as well as </w:t>
      </w:r>
      <w:r w:rsidR="00901A6C">
        <w:lastRenderedPageBreak/>
        <w:t>the intrinsic</w:t>
      </w:r>
      <w:r>
        <w:t xml:space="preserve"> </w:t>
      </w:r>
      <w:r w:rsidR="00F00945">
        <w:t>higher</w:t>
      </w:r>
      <w:r>
        <w:t xml:space="preserve"> transmissibility of Delta</w:t>
      </w:r>
      <w:r w:rsidR="00F00945">
        <w:t xml:space="preserve"> relative to Alpha</w:t>
      </w:r>
      <w:r w:rsidR="00020B81">
        <w:t xml:space="preserve"> </w:t>
      </w:r>
      <w:r w:rsidR="00901A6C">
        <w:t xml:space="preserve">likely </w:t>
      </w:r>
      <w:r w:rsidR="00D85DF2">
        <w:t xml:space="preserve">all </w:t>
      </w:r>
      <w:r w:rsidR="00901A6C">
        <w:t xml:space="preserve">contributed to </w:t>
      </w:r>
      <w:r>
        <w:t xml:space="preserve">the widespread spike in cases in weeks 25-27 across the country. </w:t>
      </w:r>
    </w:p>
    <w:p w14:paraId="075F9B10" w14:textId="77777777" w:rsidR="00020B81" w:rsidRDefault="00020B81"/>
    <w:p w14:paraId="3A6BC7B1" w14:textId="5ADF6B26" w:rsidR="00D85DF2" w:rsidRDefault="005F44B2">
      <w:r>
        <w:t>Novel</w:t>
      </w:r>
      <w:r w:rsidR="0039405F">
        <w:t xml:space="preserve"> and fitter</w:t>
      </w:r>
      <w:r>
        <w:t xml:space="preserve"> variants of SARS-CoV-2 will </w:t>
      </w:r>
      <w:r w:rsidR="004E5E83">
        <w:t>likely</w:t>
      </w:r>
      <w:r w:rsidR="007E4B75">
        <w:t xml:space="preserve"> </w:t>
      </w:r>
      <w:r>
        <w:t>continue to emerge in the future. Our results, along with others, show that unless well-coordinated actions are taken across Europe to mitigate importation risks</w:t>
      </w:r>
      <w:sdt>
        <w:sdtPr>
          <w:rPr>
            <w:color w:val="000000"/>
            <w:vertAlign w:val="superscript"/>
          </w:rPr>
          <w:tag w:val="MENDELEY_CITATION_v3_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"/>
          <w:id w:val="1274981392"/>
          <w:placeholder>
            <w:docPart w:val="DefaultPlaceholder_-1854013440"/>
          </w:placeholder>
        </w:sdtPr>
        <w:sdtEndPr/>
        <w:sdtContent>
          <w:r w:rsidR="00EB29FB" w:rsidRPr="00EB29FB">
            <w:rPr>
              <w:color w:val="000000"/>
              <w:vertAlign w:val="superscript"/>
            </w:rPr>
            <w:t>30</w:t>
          </w:r>
        </w:sdtContent>
      </w:sdt>
      <w:r>
        <w:t xml:space="preserve">, targeted travel </w:t>
      </w:r>
      <w:r w:rsidR="00286D09">
        <w:t>restrictions</w:t>
      </w:r>
      <w:r w:rsidR="0039405F">
        <w:t xml:space="preserve"> implemented by individual European countries will</w:t>
      </w:r>
      <w:r>
        <w:t xml:space="preserve"> neither prevent nor slow down the </w:t>
      </w:r>
      <w:r w:rsidR="001A6B3F">
        <w:t>introduction</w:t>
      </w:r>
      <w:r>
        <w:t xml:space="preserve"> of novel variants. Our work also </w:t>
      </w:r>
      <w:r w:rsidR="00BD3EA5">
        <w:t xml:space="preserve">shows </w:t>
      </w:r>
      <w:r w:rsidR="0069606B">
        <w:t xml:space="preserve">that </w:t>
      </w:r>
      <w:r w:rsidR="00C54E27">
        <w:t xml:space="preserve">early </w:t>
      </w:r>
      <w:r>
        <w:t xml:space="preserve">within-country </w:t>
      </w:r>
      <w:r w:rsidR="006D701A">
        <w:t>spread</w:t>
      </w:r>
      <w:r w:rsidR="00C54E27">
        <w:t xml:space="preserve"> of VOCs</w:t>
      </w:r>
      <w:r w:rsidR="006D701A">
        <w:t xml:space="preserve"> </w:t>
      </w:r>
      <w:r w:rsidR="001555AC">
        <w:t>may</w:t>
      </w:r>
      <w:r w:rsidR="006D701A">
        <w:t xml:space="preserve"> be taken into future consideration </w:t>
      </w:r>
      <w:r w:rsidR="0032054B">
        <w:t>in</w:t>
      </w:r>
      <w:r w:rsidR="004E0A0E">
        <w:t xml:space="preserve"> future genomic surveillance strategies</w:t>
      </w:r>
      <w:r w:rsidR="0032054B">
        <w:t>, especially as countries are</w:t>
      </w:r>
      <w:r w:rsidR="00037154">
        <w:t xml:space="preserve"> gradually</w:t>
      </w:r>
      <w:r w:rsidR="0032054B">
        <w:t xml:space="preserve"> considering scaling down</w:t>
      </w:r>
      <w:r w:rsidR="00037154">
        <w:t xml:space="preserve"> SARS-CoV-2</w:t>
      </w:r>
      <w:r w:rsidR="0032054B">
        <w:t xml:space="preserve"> surveillance efforts</w:t>
      </w:r>
      <w:r w:rsidR="00D85DF2">
        <w:t>.</w:t>
      </w:r>
      <w:r w:rsidR="00F00945">
        <w:t xml:space="preserve"> </w:t>
      </w:r>
      <w:r w:rsidR="00C54E27">
        <w:t>Both the Alpha and Delta variants were</w:t>
      </w:r>
      <w:r w:rsidR="004E0A0E">
        <w:t xml:space="preserve"> first detected </w:t>
      </w:r>
      <w:r w:rsidR="00C54E27">
        <w:t>in</w:t>
      </w:r>
      <w:r w:rsidR="004E0A0E">
        <w:t xml:space="preserve"> </w:t>
      </w:r>
      <w:r w:rsidR="0039405F">
        <w:t xml:space="preserve">the </w:t>
      </w:r>
      <w:r w:rsidR="0069606B">
        <w:t>early dominant source locations</w:t>
      </w:r>
      <w:r w:rsidR="0039405F">
        <w:t>, usually those that are more populous with greater international connections</w:t>
      </w:r>
      <w:r w:rsidR="00C54E27">
        <w:t xml:space="preserve">, and circulated mostly within these </w:t>
      </w:r>
      <w:r w:rsidR="00037154">
        <w:t>areas</w:t>
      </w:r>
      <w:r w:rsidR="00C54E27">
        <w:t xml:space="preserve"> during the </w:t>
      </w:r>
      <w:r w:rsidR="00E158C5">
        <w:t xml:space="preserve">initial period after </w:t>
      </w:r>
      <w:r w:rsidR="001A6B3F">
        <w:t>introduction</w:t>
      </w:r>
      <w:r w:rsidR="0069606B">
        <w:t xml:space="preserve">. </w:t>
      </w:r>
      <w:r w:rsidR="0032054B">
        <w:t xml:space="preserve">As such, </w:t>
      </w:r>
      <w:r w:rsidR="0035308E">
        <w:t>a robust level of</w:t>
      </w:r>
      <w:r w:rsidR="0032054B">
        <w:t xml:space="preserve"> surveillance efforts</w:t>
      </w:r>
      <w:r w:rsidR="00037154">
        <w:t xml:space="preserve"> should still be maintained</w:t>
      </w:r>
      <w:r w:rsidR="0032054B">
        <w:t xml:space="preserve"> </w:t>
      </w:r>
      <w:r w:rsidR="00C54E27">
        <w:t>in</w:t>
      </w:r>
      <w:r w:rsidR="0032054B">
        <w:t xml:space="preserve"> these</w:t>
      </w:r>
      <w:r w:rsidR="00C54E27">
        <w:t xml:space="preserve"> dominant source locations </w:t>
      </w:r>
      <w:r w:rsidR="00037154">
        <w:t xml:space="preserve">to provide timely </w:t>
      </w:r>
      <w:r w:rsidR="00C54E27">
        <w:t>actionable information</w:t>
      </w:r>
      <w:r w:rsidR="0032054B">
        <w:t xml:space="preserve"> </w:t>
      </w:r>
      <w:r w:rsidR="00037154">
        <w:t>on novel variant detection as well as</w:t>
      </w:r>
      <w:r w:rsidR="00C54E27">
        <w:t xml:space="preserve"> infection control. </w:t>
      </w:r>
    </w:p>
    <w:p w14:paraId="1C4466C9" w14:textId="77777777" w:rsidR="007B3A0D" w:rsidRDefault="006D701A">
      <w:pPr>
        <w:pStyle w:val="Heading2"/>
      </w:pPr>
      <w:bookmarkStart w:id="8" w:name="_lg86s59nt0zq" w:colFirst="0" w:colLast="0"/>
      <w:bookmarkEnd w:id="8"/>
      <w:r>
        <w:t>​​Methods</w:t>
      </w:r>
    </w:p>
    <w:p w14:paraId="0727F39B" w14:textId="77777777" w:rsidR="007B3A0D" w:rsidRDefault="006D701A">
      <w:pPr>
        <w:pStyle w:val="Heading3"/>
      </w:pPr>
      <w:bookmarkStart w:id="9" w:name="_bpjwdd7m5luc" w:colFirst="0" w:colLast="0"/>
      <w:bookmarkEnd w:id="9"/>
      <w:r>
        <w:t xml:space="preserve">Whole genome sequencing </w:t>
      </w:r>
    </w:p>
    <w:p w14:paraId="71896822" w14:textId="302A33CF" w:rsidR="0002619D" w:rsidRDefault="006D701A">
      <w:r>
        <w:t xml:space="preserve">39,844 nasopharyngeal samples were randomly collected across all 25 GGD health services across the Netherlands and were sequenced for whole SARS-CoV-2 genomes. </w:t>
      </w:r>
      <w:r w:rsidR="0002619D">
        <w:t>Amplicon-based SARS-CoV-2 sequencing for was performed using the Nanopore protocol “PCR tiling of COVID-19 virus (Version: PTC_9096_v109_revE_06FEB2020)” which is based on the ARTIC v3 amplicon sequencing protocol</w:t>
      </w:r>
      <w:sdt>
        <w:sdtPr>
          <w:rPr>
            <w:color w:val="000000"/>
            <w:vertAlign w:val="superscript"/>
          </w:rPr>
          <w:tag w:val="MENDELEY_CITATION_v3_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"/>
          <w:id w:val="690193110"/>
          <w:placeholder>
            <w:docPart w:val="DefaultPlaceholder_-1854013440"/>
          </w:placeholder>
        </w:sdtPr>
        <w:sdtEndPr/>
        <w:sdtContent>
          <w:r w:rsidR="00EB29FB" w:rsidRPr="00EB29FB">
            <w:rPr>
              <w:color w:val="000000"/>
              <w:vertAlign w:val="superscript"/>
            </w:rPr>
            <w:t>31,32</w:t>
          </w:r>
        </w:sdtContent>
      </w:sdt>
      <w:r w:rsidR="0002619D">
        <w:t xml:space="preserve">. Several modifications were made to the protocol as primer concentrations were increased from 0.125 to 1 </w:t>
      </w:r>
      <w:proofErr w:type="spellStart"/>
      <w:r w:rsidR="0002619D">
        <w:t>pmol</w:t>
      </w:r>
      <w:proofErr w:type="spellEnd"/>
      <w:r w:rsidR="0002619D">
        <w:t xml:space="preserve"> for the following amplicon primer pairs: </w:t>
      </w:r>
      <w:r w:rsidR="00F0357C" w:rsidRPr="00F0357C">
        <w:t>in pool A amplicons 5, 9, 17, 23, 55, 67, 71, 91, 97 and in pool B amplicons 24, 26, 54, 64, 66, 70, 74, 86, 92, 98.</w:t>
      </w:r>
      <w:r w:rsidR="0002619D">
        <w:t xml:space="preserve"> Both libraries were generated using native barcode kits from Nanopore SQK-LSK109 (EXP-NBD104, EXP-NBD114 and EXP-NBD196) and sequencing was performed on a R9.4.1 flow cell multiplexing</w:t>
      </w:r>
      <w:r w:rsidR="00F0357C">
        <w:t xml:space="preserve"> </w:t>
      </w:r>
      <w:r w:rsidR="0002619D">
        <w:t xml:space="preserve">2 up to </w:t>
      </w:r>
      <w:r w:rsidR="00F0357C">
        <w:t>96</w:t>
      </w:r>
      <w:r w:rsidR="0002619D">
        <w:t xml:space="preserve"> samples per sequence run.</w:t>
      </w:r>
    </w:p>
    <w:p w14:paraId="0133A3EC" w14:textId="7D6A5930" w:rsidR="006B12D4" w:rsidRDefault="006B12D4"/>
    <w:p w14:paraId="45A30855" w14:textId="0639C0C7" w:rsidR="006B12D4" w:rsidRDefault="006B12D4" w:rsidP="006B12D4">
      <w:pPr>
        <w:pStyle w:val="Heading3"/>
      </w:pPr>
      <w:r>
        <w:t xml:space="preserve">Epidemiological data </w:t>
      </w:r>
    </w:p>
    <w:p w14:paraId="70A551AE" w14:textId="709D63E4" w:rsidR="006B12D4" w:rsidRPr="006B12D4" w:rsidRDefault="006B12D4" w:rsidP="006B12D4">
      <w:r>
        <w:t xml:space="preserve">All epidemiological data including the breakdown of positive cases by age group </w:t>
      </w:r>
      <w:r w:rsidR="008960AA">
        <w:t>and</w:t>
      </w:r>
      <w:r>
        <w:t xml:space="preserve"> weekly number of laboratory-confirmed cases in </w:t>
      </w:r>
      <w:r w:rsidR="00D8260B">
        <w:t>each</w:t>
      </w:r>
      <w:r>
        <w:t xml:space="preserve"> Municipal and Regional Health Service region </w:t>
      </w:r>
      <w:r>
        <w:lastRenderedPageBreak/>
        <w:t xml:space="preserve">are provided by the </w:t>
      </w:r>
      <w:r w:rsidR="00F137E8">
        <w:t xml:space="preserve">Dutch National Institute for Public Health and Environment </w:t>
      </w:r>
      <w:r>
        <w:t>(</w:t>
      </w:r>
      <w:hyperlink r:id="rId14">
        <w:r>
          <w:rPr>
            <w:color w:val="1155CC"/>
            <w:u w:val="single"/>
          </w:rPr>
          <w:t>https://www.rivm.nl/en/node/163991</w:t>
        </w:r>
      </w:hyperlink>
      <w:r>
        <w:t xml:space="preserve">).  </w:t>
      </w:r>
    </w:p>
    <w:p w14:paraId="36C60DB5" w14:textId="77777777" w:rsidR="007B3A0D" w:rsidRDefault="007B3A0D"/>
    <w:p w14:paraId="6708B9C9" w14:textId="77777777" w:rsidR="007B3A0D" w:rsidRDefault="006D701A">
      <w:pPr>
        <w:pStyle w:val="Heading3"/>
      </w:pPr>
      <w:bookmarkStart w:id="10" w:name="_1gfocddr4x6q" w:colFirst="0" w:colLast="0"/>
      <w:bookmarkEnd w:id="10"/>
      <w:r>
        <w:t xml:space="preserve">Phylogenetic analyses </w:t>
      </w:r>
    </w:p>
    <w:p w14:paraId="54CC3679" w14:textId="0E99FD20" w:rsidR="007B3A0D" w:rsidRDefault="006D701A">
      <w:r>
        <w:t xml:space="preserve">We </w:t>
      </w:r>
      <w:proofErr w:type="spellStart"/>
      <w:r>
        <w:t>downsampled</w:t>
      </w:r>
      <w:proofErr w:type="spellEnd"/>
      <w:r>
        <w:t xml:space="preserve"> the full dataset of SARS-CoV-2 Dutch genomes to a representative set of 2,246 sequences. This was done by randomly subsampling the number of sequences in each GGD region each week to </w:t>
      </w:r>
      <w:r w:rsidR="001921DD">
        <w:t xml:space="preserve">the corresponding </w:t>
      </w:r>
      <w:r>
        <w:t xml:space="preserve">relative number of </w:t>
      </w:r>
      <w:r w:rsidR="001921DD">
        <w:t xml:space="preserve">reported </w:t>
      </w:r>
      <w:r>
        <w:t>cases</w:t>
      </w:r>
      <w:r w:rsidR="001921DD">
        <w:t xml:space="preserve"> in the same week for that GGD region</w:t>
      </w:r>
      <w:r w:rsidR="00A54C8E">
        <w:t xml:space="preserve">. </w:t>
      </w:r>
      <w:r>
        <w:t>All sequences were aligned to hCoV-19/Wuhan/WIV04/2019 (WIV-04; EPI_ISL_402124) using MAFFT v7.427</w:t>
      </w:r>
      <w:sdt>
        <w:sdtPr>
          <w:rPr>
            <w:color w:val="000000"/>
            <w:vertAlign w:val="superscript"/>
          </w:rPr>
          <w:tag w:val="MENDELEY_CITATION_v3_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"/>
          <w:id w:val="714244778"/>
          <w:placeholder>
            <w:docPart w:val="DefaultPlaceholder_-1854013440"/>
          </w:placeholder>
        </w:sdtPr>
        <w:sdtEndPr/>
        <w:sdtContent>
          <w:r w:rsidR="00EB29FB" w:rsidRPr="00EB29FB">
            <w:rPr>
              <w:color w:val="000000"/>
              <w:vertAlign w:val="superscript"/>
            </w:rPr>
            <w:t>33</w:t>
          </w:r>
        </w:sdtContent>
      </w:sdt>
      <w:r>
        <w:t>. Likely problematic sites (</w:t>
      </w:r>
      <w:hyperlink r:id="rId15">
        <w:r>
          <w:rPr>
            <w:color w:val="1155CC"/>
            <w:u w:val="single"/>
          </w:rPr>
          <w:t>https://github.com/W-L/ProblematicSites_SARS-CoV2</w:t>
        </w:r>
      </w:hyperlink>
      <w:r>
        <w:t xml:space="preserve">) along with untranslated regions in the 5’ and 3’ ends were masked. For each </w:t>
      </w:r>
      <w:proofErr w:type="spellStart"/>
      <w:r>
        <w:t>downsampled</w:t>
      </w:r>
      <w:proofErr w:type="spellEnd"/>
      <w:r>
        <w:t xml:space="preserve"> set of data, a maximum-likelihood (ML) phylogenetic tree was reconstructed using IQ-TREE</w:t>
      </w:r>
      <w:sdt>
        <w:sdtPr>
          <w:rPr>
            <w:color w:val="000000"/>
            <w:vertAlign w:val="superscript"/>
          </w:rPr>
          <w:tag w:val="MENDELEY_CITATION_v3_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"/>
          <w:id w:val="-1544589701"/>
          <w:placeholder>
            <w:docPart w:val="DefaultPlaceholder_-1854013440"/>
          </w:placeholder>
        </w:sdtPr>
        <w:sdtEndPr/>
        <w:sdtContent>
          <w:r w:rsidR="00EB29FB" w:rsidRPr="00EB29FB">
            <w:rPr>
              <w:color w:val="000000"/>
              <w:vertAlign w:val="superscript"/>
            </w:rPr>
            <w:t>34</w:t>
          </w:r>
        </w:sdtContent>
      </w:sdt>
      <w:r>
        <w:t xml:space="preserve"> under the Hasegawa–</w:t>
      </w:r>
      <w:proofErr w:type="spellStart"/>
      <w:r>
        <w:t>Kishono</w:t>
      </w:r>
      <w:proofErr w:type="spellEnd"/>
      <w:r>
        <w:t xml:space="preserve">–Yano nucleotide substitution model with a gamma-distributed rate variation among sites (HKY+G). We regressed the root-to-tip genetic distances against sampling dates using </w:t>
      </w:r>
      <w:proofErr w:type="spellStart"/>
      <w:r>
        <w:t>treetime</w:t>
      </w:r>
      <w:proofErr w:type="spellEnd"/>
      <w:r>
        <w:t xml:space="preserve"> v0.8.1</w:t>
      </w:r>
      <w:sdt>
        <w:sdtPr>
          <w:rPr>
            <w:color w:val="000000"/>
            <w:vertAlign w:val="superscript"/>
          </w:rPr>
          <w:tag w:val="MENDELEY_CITATION_v3_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"/>
          <w:id w:val="-1362816528"/>
          <w:placeholder>
            <w:docPart w:val="DefaultPlaceholder_-1854013440"/>
          </w:placeholder>
        </w:sdtPr>
        <w:sdtEndPr/>
        <w:sdtContent>
          <w:r w:rsidR="00EB29FB" w:rsidRPr="00EB29FB">
            <w:rPr>
              <w:color w:val="000000"/>
              <w:vertAlign w:val="superscript"/>
            </w:rPr>
            <w:t>35</w:t>
          </w:r>
        </w:sdtContent>
      </w:sdt>
      <w:r>
        <w:t xml:space="preserve"> to assess the level of temporal signal, ensuring that none of the representative sequences were deemed molecular clock outliers. We then reconstructed a time-resolved phylogeny using BEAST v1.10.4</w:t>
      </w:r>
      <w:sdt>
        <w:sdtPr>
          <w:rPr>
            <w:color w:val="000000"/>
            <w:vertAlign w:val="superscript"/>
          </w:rPr>
          <w:tag w:val="MENDELEY_CITATION_v3_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"/>
          <w:id w:val="117655213"/>
          <w:placeholder>
            <w:docPart w:val="DefaultPlaceholder_-1854013440"/>
          </w:placeholder>
        </w:sdtPr>
        <w:sdtEndPr/>
        <w:sdtContent>
          <w:r w:rsidR="00EB29FB" w:rsidRPr="00EB29FB">
            <w:rPr>
              <w:color w:val="000000"/>
              <w:vertAlign w:val="superscript"/>
            </w:rPr>
            <w:t>36</w:t>
          </w:r>
        </w:sdtContent>
      </w:sdt>
      <w:r>
        <w:t xml:space="preserve"> under the HKY+G nucleotide substitution model and a </w:t>
      </w:r>
      <w:proofErr w:type="spellStart"/>
      <w:r>
        <w:t>Skygrid</w:t>
      </w:r>
      <w:proofErr w:type="spellEnd"/>
      <w:r>
        <w:t xml:space="preserve"> coalescent model</w:t>
      </w:r>
      <w:sdt>
        <w:sdtPr>
          <w:rPr>
            <w:color w:val="000000"/>
            <w:vertAlign w:val="superscript"/>
          </w:rPr>
          <w:tag w:val="MENDELEY_CITATION_v3_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"/>
          <w:id w:val="1122030822"/>
          <w:placeholder>
            <w:docPart w:val="DefaultPlaceholder_-1854013440"/>
          </w:placeholder>
        </w:sdtPr>
        <w:sdtEndPr/>
        <w:sdtContent>
          <w:r w:rsidR="00EB29FB" w:rsidRPr="00EB29FB">
            <w:rPr>
              <w:color w:val="000000"/>
              <w:vertAlign w:val="superscript"/>
            </w:rPr>
            <w:t>37</w:t>
          </w:r>
        </w:sdtContent>
      </w:sdt>
      <w:r>
        <w:t xml:space="preserve"> (each grid point denoting one week) with a strict molecular clock. Due to the lack of a strong temporal signal, we used an informative clock prior (Gamma distribution with </w:t>
      </w:r>
      <m:oMath>
        <m:r>
          <w:rPr>
            <w:rFonts w:ascii="Cambria Math" w:hAnsi="Cambria Math"/>
          </w:rPr>
          <m:t>μ=8×</m:t>
        </m:r>
        <m:sSup>
          <m:sSupPr>
            <m:ctrlPr>
              <w:ins w:id="11" w:author="Alvin Han" w:date="2022-03-18T07:39:00Z">
                <w:rPr>
                  <w:rFonts w:ascii="Cambria Math" w:hAnsi="Cambria Math"/>
                </w:rPr>
              </w:ins>
            </m:ctrlPr>
          </m:sSupPr>
          <m:e>
            <m:r>
              <w:rPr>
                <w:rFonts w:ascii="Cambria Math" w:hAnsi="Cambria Math"/>
              </w:rPr>
              <m:t>10</m:t>
            </m:r>
          </m:e>
          <m:sup>
            <m:r>
              <w:rPr>
                <w:rFonts w:ascii="Cambria Math" w:hAnsi="Cambria Math"/>
              </w:rPr>
              <m:t>-4</m:t>
            </m:r>
          </m:sup>
        </m:sSup>
      </m:oMath>
      <w:r>
        <w:t xml:space="preserve"> substitutions/site/year and </w:t>
      </w:r>
      <m:oMath>
        <m:r>
          <w:rPr>
            <w:rFonts w:ascii="Cambria Math" w:hAnsi="Cambria Math"/>
          </w:rPr>
          <m:t>σ=5×1</m:t>
        </m:r>
        <m:sSup>
          <m:sSupPr>
            <m:ctrlPr>
              <w:ins w:id="12" w:author="Alvin Han" w:date="2022-03-18T07:39:00Z">
                <w:rPr>
                  <w:rFonts w:ascii="Cambria Math" w:hAnsi="Cambria Math"/>
                </w:rPr>
              </w:ins>
            </m:ctrlPr>
          </m:sSupPr>
          <m:e>
            <m:r>
              <w:rPr>
                <w:rFonts w:ascii="Cambria Math" w:hAnsi="Cambria Math"/>
              </w:rPr>
              <m:t>0</m:t>
            </m:r>
          </m:e>
          <m:sup>
            <m:r>
              <w:rPr>
                <w:rFonts w:ascii="Cambria Math" w:hAnsi="Cambria Math"/>
              </w:rPr>
              <m:t>-4</m:t>
            </m:r>
          </m:sup>
        </m:sSup>
      </m:oMath>
      <w:r>
        <w:t>) similar to those used in other recent phylogenetic analyses of SARS-CoV-2 that reflect the latest estimates of its substitution rate</w:t>
      </w:r>
      <w:sdt>
        <w:sdtPr>
          <w:rPr>
            <w:color w:val="000000"/>
            <w:vertAlign w:val="superscript"/>
          </w:rPr>
          <w:tag w:val="MENDELEY_CITATION_v3_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"/>
          <w:id w:val="-693925911"/>
          <w:placeholder>
            <w:docPart w:val="DefaultPlaceholder_-1854013440"/>
          </w:placeholder>
        </w:sdtPr>
        <w:sdtEndPr/>
        <w:sdtContent>
          <w:r w:rsidR="00EB29FB" w:rsidRPr="00EB29FB">
            <w:rPr>
              <w:color w:val="000000"/>
              <w:vertAlign w:val="superscript"/>
            </w:rPr>
            <w:t>38</w:t>
          </w:r>
        </w:sdtContent>
      </w:sdt>
      <w:r>
        <w:t>. The respective molecular clock rooted ML tree inferred was used as the starting tree. We performed 300 million MCMC generations that were sampled every 50,000 steps. The first 100 million steps were discarded as burn-in. Assessment of convergence (effective sample size &gt; 200) was performed using Tracer v1.71</w:t>
      </w:r>
      <w:sdt>
        <w:sdtPr>
          <w:rPr>
            <w:color w:val="000000"/>
            <w:vertAlign w:val="superscript"/>
          </w:rPr>
          <w:tag w:val="MENDELEY_CITATION_v3_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"/>
          <w:id w:val="1383366564"/>
          <w:placeholder>
            <w:docPart w:val="DefaultPlaceholder_-1854013440"/>
          </w:placeholder>
        </w:sdtPr>
        <w:sdtEndPr/>
        <w:sdtContent>
          <w:r w:rsidR="00EB29FB" w:rsidRPr="00EB29FB">
            <w:rPr>
              <w:color w:val="000000"/>
              <w:vertAlign w:val="superscript"/>
            </w:rPr>
            <w:t>39</w:t>
          </w:r>
        </w:sdtContent>
      </w:sdt>
      <w:r>
        <w:t xml:space="preserve">. </w:t>
      </w:r>
    </w:p>
    <w:p w14:paraId="3952B3B9" w14:textId="77777777" w:rsidR="007B3A0D" w:rsidRDefault="007B3A0D"/>
    <w:p w14:paraId="34C58C09" w14:textId="6F3D8DD3" w:rsidR="007B3A0D" w:rsidRDefault="005E685A">
      <w:r>
        <w:t>The</w:t>
      </w:r>
      <w:r w:rsidR="006D701A">
        <w:t xml:space="preserve"> aforementioned procedure</w:t>
      </w:r>
      <w:r>
        <w:t xml:space="preserve">, with the exception of </w:t>
      </w:r>
      <w:r w:rsidR="00B96D6E">
        <w:t>sub</w:t>
      </w:r>
      <w:r>
        <w:t>sampling equitably over all GGD regions in each week,</w:t>
      </w:r>
      <w:r w:rsidR="006D701A">
        <w:t xml:space="preserve"> was also used </w:t>
      </w:r>
      <w:r w:rsidR="00B96D6E">
        <w:t xml:space="preserve">to obtain </w:t>
      </w:r>
      <w:proofErr w:type="spellStart"/>
      <w:r w:rsidR="006D701A">
        <w:t>downsampled</w:t>
      </w:r>
      <w:proofErr w:type="spellEnd"/>
      <w:r w:rsidR="006D701A">
        <w:t xml:space="preserve"> sets of Alpha (n=1,389) and Delta (n=1,342) variant sequences collected in the Netherlands. To understand within-country source-sink dynamics during early introductions and proliferation patterns during later periods, we used</w:t>
      </w:r>
      <w:r w:rsidR="00B96D6E">
        <w:t xml:space="preserve"> </w:t>
      </w:r>
      <w:r w:rsidR="006D701A">
        <w:t>BEAST v.1.10.4 to perform continuous phylogeographical analyses</w:t>
      </w:r>
      <w:r w:rsidR="00B96D6E">
        <w:t xml:space="preserve"> on these sequence data,</w:t>
      </w:r>
      <w:r w:rsidR="006D701A">
        <w:t xml:space="preserve"> using a relaxed random walk diffusion model and a Cauchy distribution model among branch heterogeneity in diffusion velocity</w:t>
      </w:r>
      <w:sdt>
        <w:sdtPr>
          <w:rPr>
            <w:color w:val="000000"/>
            <w:vertAlign w:val="superscript"/>
          </w:rPr>
          <w:tag w:val="MENDELEY_CITATION_v3_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"/>
          <w:id w:val="884376440"/>
          <w:placeholder>
            <w:docPart w:val="DefaultPlaceholder_-1854013440"/>
          </w:placeholder>
        </w:sdtPr>
        <w:sdtEndPr/>
        <w:sdtContent>
          <w:r w:rsidR="00EB29FB" w:rsidRPr="00EB29FB">
            <w:rPr>
              <w:color w:val="000000"/>
              <w:vertAlign w:val="superscript"/>
            </w:rPr>
            <w:t>40</w:t>
          </w:r>
        </w:sdtContent>
      </w:sdt>
      <w:r w:rsidR="005A394E">
        <w:t xml:space="preserve">. </w:t>
      </w:r>
      <w:r w:rsidR="006D701A">
        <w:t xml:space="preserve">We inferred geographical coordinate input using the first four digits of postcodes (i.e. </w:t>
      </w:r>
      <w:r w:rsidR="00B96D6E">
        <w:t>neighborhood</w:t>
      </w:r>
      <w:r w:rsidR="006D701A">
        <w:t xml:space="preserve"> level) associated with the sampled sequences. For sequences with identical postcodes, we randomly selected geographical coordinates </w:t>
      </w:r>
      <w:r w:rsidR="006D701A">
        <w:lastRenderedPageBreak/>
        <w:t xml:space="preserve">corresponding to the postcode area using shapefiles provided by </w:t>
      </w:r>
      <w:hyperlink r:id="rId16">
        <w:r w:rsidR="006D701A">
          <w:rPr>
            <w:color w:val="1155CC"/>
            <w:u w:val="single"/>
          </w:rPr>
          <w:t>https://www.gadm.org</w:t>
        </w:r>
      </w:hyperlink>
      <w:r w:rsidR="006D701A">
        <w:t xml:space="preserve">. Similarly, we performed 300 million MCMC generations for each variant analysis, sampling every 50,000 steps. Visualization was performed using </w:t>
      </w:r>
      <w:r w:rsidR="00B96D6E">
        <w:t>customized</w:t>
      </w:r>
      <w:r w:rsidR="006D701A">
        <w:t xml:space="preserve"> scripts from the SERAPHIM package</w:t>
      </w:r>
      <w:sdt>
        <w:sdtPr>
          <w:rPr>
            <w:color w:val="000000"/>
            <w:vertAlign w:val="superscript"/>
          </w:rPr>
          <w:tag w:val="MENDELEY_CITATION_v3_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"/>
          <w:id w:val="899949949"/>
          <w:placeholder>
            <w:docPart w:val="DefaultPlaceholder_-1854013440"/>
          </w:placeholder>
        </w:sdtPr>
        <w:sdtEndPr/>
        <w:sdtContent>
          <w:r w:rsidR="00EB29FB" w:rsidRPr="00EB29FB">
            <w:rPr>
              <w:color w:val="000000"/>
              <w:vertAlign w:val="superscript"/>
            </w:rPr>
            <w:t>41</w:t>
          </w:r>
        </w:sdtContent>
      </w:sdt>
      <w:r w:rsidR="006D701A">
        <w:t xml:space="preserve">.    </w:t>
      </w:r>
    </w:p>
    <w:p w14:paraId="199A0838" w14:textId="77777777" w:rsidR="007B3A0D" w:rsidRDefault="007B3A0D"/>
    <w:p w14:paraId="453A02BE" w14:textId="2C0B3F14" w:rsidR="007B3A0D" w:rsidRDefault="006D701A">
      <w:r>
        <w:t>We also performed ancestral reconstruction analyses for each VOC lineage to identify likely overseas introduction into the Netherlands at the continental level, differentiating the Netherlands from the rest of Europe. As proportions of cases for each VOC lineage are unknown for most countries, we subsampled global sequences downloaded from GISAID (</w:t>
      </w:r>
      <w:hyperlink r:id="rId17">
        <w:r>
          <w:rPr>
            <w:color w:val="1155CC"/>
            <w:u w:val="single"/>
          </w:rPr>
          <w:t>https://www.gisaid.org</w:t>
        </w:r>
      </w:hyperlink>
      <w:r>
        <w:t>; dataset up to 6 October 2021) by the proportion of COVID-19 cases reported per week for each country using data from the Johns Hopkins University, Center for Systems Science and Engineering (CSSE) (</w:t>
      </w:r>
      <w:hyperlink r:id="rId18">
        <w:r>
          <w:rPr>
            <w:color w:val="1155CC"/>
            <w:u w:val="single"/>
          </w:rPr>
          <w:t>http://github.com/CSSEGISandData/COVID-19</w:t>
        </w:r>
      </w:hyperlink>
      <w:r>
        <w:t xml:space="preserve">). We sampled 100 global sequences each week, ensuring that at least one representative sequence was included for each country with reported cases that week. We also subsampled Dutch sequences based on the weekly number of cases in different GGD regions as described above and strived to maintain a 2:1 sampling ratio between global and Dutch sequences. The subsampling procedure yielded 6,365 (2,369), 1,531 (90), 1,274 (102) and 6,929 (1,035) Alpha, Beta, Gamma and Delta global (Dutch) sequences respectively. Using these sequences, we then reconstructed approximate ML phylogenies using </w:t>
      </w:r>
      <w:proofErr w:type="spellStart"/>
      <w:r>
        <w:t>FastTree</w:t>
      </w:r>
      <w:proofErr w:type="spellEnd"/>
      <w:r>
        <w:t xml:space="preserve"> v2.1.11</w:t>
      </w:r>
      <w:sdt>
        <w:sdtPr>
          <w:rPr>
            <w:color w:val="000000"/>
            <w:vertAlign w:val="superscript"/>
          </w:rPr>
          <w:tag w:val="MENDELEY_CITATION_v3_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"/>
          <w:id w:val="-1692605519"/>
          <w:placeholder>
            <w:docPart w:val="DefaultPlaceholder_-1854013440"/>
          </w:placeholder>
        </w:sdtPr>
        <w:sdtEndPr/>
        <w:sdtContent>
          <w:r w:rsidR="00EB29FB" w:rsidRPr="00EB29FB">
            <w:rPr>
              <w:color w:val="000000"/>
              <w:vertAlign w:val="superscript"/>
            </w:rPr>
            <w:t>42</w:t>
          </w:r>
        </w:sdtContent>
      </w:sdt>
      <w:r>
        <w:t xml:space="preserve">. All phylogenetically </w:t>
      </w:r>
      <w:r w:rsidR="00B96D6E">
        <w:t>neighboring</w:t>
      </w:r>
      <w:r>
        <w:t xml:space="preserve"> overseas sequences placed within two nodes away from any Dutch sequence were retained. This further reduced the number of sequences to a representative set of 3,671, 496 and 575 and 2,180 sequences for Alpha, Beta, Gamma and Delta variants respectively. Once again, we aligned and masked problematic sites for this </w:t>
      </w:r>
      <w:proofErr w:type="spellStart"/>
      <w:r>
        <w:t>downsampled</w:t>
      </w:r>
      <w:proofErr w:type="spellEnd"/>
      <w:r>
        <w:t xml:space="preserve"> set of Dutch and overseas sequences. Similarly, we reconstructed an ML phylogenetic tree under the HKY+G nucleotide substitution model using IQ-TREE after removing any molecular clock outlying sequences identified by </w:t>
      </w:r>
      <w:proofErr w:type="spellStart"/>
      <w:r>
        <w:t>treetime</w:t>
      </w:r>
      <w:proofErr w:type="spellEnd"/>
      <w:r>
        <w:t xml:space="preserve">. Here, however, we included the WIV-04 reference genome in the phylogeny reconstruction which was used as an outgroup for tree rooting. We then time-scaled these ML phylogenies using </w:t>
      </w:r>
      <w:proofErr w:type="spellStart"/>
      <w:r>
        <w:t>treetime</w:t>
      </w:r>
      <w:proofErr w:type="spellEnd"/>
      <w:r>
        <w:t xml:space="preserve">, which were then used as fixed tree topologies in BEAST v.1.10.4 to perform Bayesian discrete phylogeographical analyses at the continental level. Here, we performed 100 million MCMC generations, sampling every 1,000 steps. </w:t>
      </w:r>
    </w:p>
    <w:p w14:paraId="5D8807EA" w14:textId="77777777" w:rsidR="007B3A0D" w:rsidRDefault="007B3A0D"/>
    <w:p w14:paraId="46A4947E" w14:textId="77777777" w:rsidR="007B3A0D" w:rsidRDefault="006D701A">
      <w:r>
        <w:t xml:space="preserve">All tree visualizations were performed using </w:t>
      </w:r>
      <w:proofErr w:type="spellStart"/>
      <w:r>
        <w:t>baltic</w:t>
      </w:r>
      <w:proofErr w:type="spellEnd"/>
      <w:r>
        <w:t xml:space="preserve"> (</w:t>
      </w:r>
      <w:hyperlink r:id="rId19">
        <w:r>
          <w:rPr>
            <w:color w:val="1155CC"/>
            <w:u w:val="single"/>
          </w:rPr>
          <w:t>https://github.com/evogytis/baltic</w:t>
        </w:r>
      </w:hyperlink>
      <w:r>
        <w:t xml:space="preserve">).  </w:t>
      </w:r>
    </w:p>
    <w:p w14:paraId="32E1829C" w14:textId="77777777" w:rsidR="007B3A0D" w:rsidRDefault="007B3A0D"/>
    <w:p w14:paraId="105C768A" w14:textId="77777777" w:rsidR="007B3A0D" w:rsidRDefault="006D701A">
      <w:pPr>
        <w:pStyle w:val="Heading3"/>
      </w:pPr>
      <w:bookmarkStart w:id="13" w:name="_igds5uvj5c3w" w:colFirst="0" w:colLast="0"/>
      <w:bookmarkEnd w:id="13"/>
      <w:r>
        <w:lastRenderedPageBreak/>
        <w:t xml:space="preserve">Aggregated mobility data </w:t>
      </w:r>
    </w:p>
    <w:p w14:paraId="07191A46" w14:textId="630BEE7B" w:rsidR="00753509" w:rsidRDefault="006D701A">
      <w:pPr>
        <w:spacing w:before="240" w:after="240"/>
      </w:pPr>
      <w:r>
        <w:t>We used publicly available mobility data from Google COVID-19 community mobility reports</w:t>
      </w:r>
      <w:r w:rsidR="003655B6">
        <w:t xml:space="preserve"> (</w:t>
      </w:r>
      <w:hyperlink r:id="rId20" w:history="1">
        <w:r w:rsidR="003655B6" w:rsidRPr="00074A69">
          <w:rPr>
            <w:rStyle w:val="Hyperlink"/>
          </w:rPr>
          <w:t>https://www.google.com/covid19/mobility/</w:t>
        </w:r>
      </w:hyperlink>
      <w:r w:rsidR="003655B6">
        <w:t xml:space="preserve">) </w:t>
      </w:r>
      <w:r>
        <w:t>which contain daily anonymized location histories as a measure of people's movements. Google mobility data consisted of six categories that were measured relative to a baseline value. This baseline is the median mobility value between pre-pandemic weeks of 3 January and 6 February 2020. Categories include residence, parks, retail and recreation, groceries and pharmacies, working place and transit. Data for different regions of the Netherlands were available. We calculated aggregated nationwide mean mobility by averaging values across all regions for all categories except for residence and parks where the former has a reversed effect on relative mobility while the latter is affected by climate.</w:t>
      </w:r>
    </w:p>
    <w:p w14:paraId="5BC8D5D3" w14:textId="77777777" w:rsidR="00BE2F26" w:rsidRDefault="00BE2F26">
      <w:pPr>
        <w:spacing w:before="240" w:after="240"/>
      </w:pPr>
    </w:p>
    <w:p w14:paraId="0E9AE9C8" w14:textId="4B0DFB50" w:rsidR="007B3A0D" w:rsidRDefault="00C117E1">
      <w:pPr>
        <w:pStyle w:val="Heading3"/>
      </w:pPr>
      <w:bookmarkStart w:id="14" w:name="_bzwoq415akcr" w:colFirst="0" w:colLast="0"/>
      <w:bookmarkEnd w:id="14"/>
      <w:r>
        <w:t xml:space="preserve">Relative </w:t>
      </w:r>
      <w:r w:rsidR="00D42327">
        <w:t>g</w:t>
      </w:r>
      <w:r w:rsidR="006D701A">
        <w:t xml:space="preserve">rowth rate estimation of the Alpha and Delta variants </w:t>
      </w:r>
    </w:p>
    <w:p w14:paraId="2D4D7364" w14:textId="654A3A8C" w:rsidR="00042AB5" w:rsidRDefault="006D701A">
      <w:r>
        <w:t xml:space="preserve">We used the </w:t>
      </w:r>
      <w:proofErr w:type="spellStart"/>
      <w:r>
        <w:rPr>
          <w:i/>
        </w:rPr>
        <w:t>nlsLM</w:t>
      </w:r>
      <w:proofErr w:type="spellEnd"/>
      <w:r>
        <w:rPr>
          <w:i/>
        </w:rPr>
        <w:t xml:space="preserve"> </w:t>
      </w:r>
      <w:r>
        <w:t xml:space="preserve">function of the </w:t>
      </w:r>
      <w:proofErr w:type="spellStart"/>
      <w:r>
        <w:rPr>
          <w:i/>
        </w:rPr>
        <w:t>minpack.lm</w:t>
      </w:r>
      <w:proofErr w:type="spellEnd"/>
      <w:r>
        <w:t xml:space="preserve"> package</w:t>
      </w:r>
      <w:sdt>
        <w:sdtPr>
          <w:rPr>
            <w:color w:val="000000"/>
            <w:vertAlign w:val="superscript"/>
          </w:rPr>
          <w:tag w:val="MENDELEY_CITATION_v3_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"/>
          <w:id w:val="1699267643"/>
          <w:placeholder>
            <w:docPart w:val="DefaultPlaceholder_-1854013440"/>
          </w:placeholder>
        </w:sdtPr>
        <w:sdtEndPr/>
        <w:sdtContent>
          <w:r w:rsidR="00EB29FB" w:rsidRPr="00EB29FB">
            <w:rPr>
              <w:color w:val="000000"/>
              <w:vertAlign w:val="superscript"/>
            </w:rPr>
            <w:t>43</w:t>
          </w:r>
        </w:sdtContent>
      </w:sdt>
      <w:r>
        <w:t xml:space="preserve"> in </w:t>
      </w:r>
      <w:r>
        <w:rPr>
          <w:i/>
        </w:rPr>
        <w:t xml:space="preserve">R </w:t>
      </w:r>
      <w:r>
        <w:t>to fit a logistic growth model to aggregated, weekly proportions of sequences genotyped to Alpha and Delta.</w:t>
      </w:r>
    </w:p>
    <w:p w14:paraId="6BB4E81F" w14:textId="59E70574" w:rsidR="00042AB5" w:rsidRDefault="00042AB5"/>
    <w:p w14:paraId="0EC91107" w14:textId="15B9C9C9" w:rsidR="00E5627B" w:rsidRDefault="00E5627B" w:rsidP="00E5627B">
      <w:pPr>
        <w:pStyle w:val="Heading2"/>
      </w:pPr>
      <w:r>
        <w:t xml:space="preserve">Conflict of interests </w:t>
      </w:r>
    </w:p>
    <w:p w14:paraId="007BA3BB" w14:textId="063C2DFD" w:rsidR="00E5627B" w:rsidRDefault="00E5627B" w:rsidP="00E5627B">
      <w:r>
        <w:t xml:space="preserve">The authors declare no conflict of interests. </w:t>
      </w:r>
    </w:p>
    <w:p w14:paraId="4DBCFE41" w14:textId="77777777" w:rsidR="00744883" w:rsidRPr="00E5627B" w:rsidRDefault="00744883" w:rsidP="00E5627B">
      <w:bookmarkStart w:id="15" w:name="_GoBack"/>
      <w:bookmarkEnd w:id="15"/>
    </w:p>
    <w:p w14:paraId="072B94BC" w14:textId="05081DB5" w:rsidR="00211631" w:rsidRDefault="00211631" w:rsidP="00211631">
      <w:pPr>
        <w:pStyle w:val="Heading2"/>
      </w:pPr>
      <w:r>
        <w:t xml:space="preserve">Ethics statement </w:t>
      </w:r>
    </w:p>
    <w:p w14:paraId="23686A65" w14:textId="62DDDFEA" w:rsidR="00211631" w:rsidRPr="00211631" w:rsidRDefault="00BD0850" w:rsidP="00BD0850">
      <w:r>
        <w:t xml:space="preserve">The Centre for Clinical Expertise at the National Institute for Public Health and the Environment (RIVM) assessed the research proposal following the specific conditions as stated in the law for medical research involving human subjects. The work described was exempted for further approval by the ethical research committee. Pathogen surveillance is a legal task of the RIVM and is carried out under the responsibility of the Dutch Minister of Health, Welfare and Sports. The Public Health Act (Wet </w:t>
      </w:r>
      <w:proofErr w:type="spellStart"/>
      <w:r>
        <w:t>Publieke</w:t>
      </w:r>
      <w:proofErr w:type="spellEnd"/>
      <w:r>
        <w:t xml:space="preserve"> </w:t>
      </w:r>
      <w:proofErr w:type="spellStart"/>
      <w:r>
        <w:t>Gezondheid</w:t>
      </w:r>
      <w:proofErr w:type="spellEnd"/>
      <w:r>
        <w:t xml:space="preserve">) provides that RIVM may receive pseudonymized data for this task without informed consent. All necessary patient/participant consent has been obtained and the appropriate institutional forms have been archived, and any patient/participant/sample identifiers included were not known to anyone (e.g., hospital staff, </w:t>
      </w:r>
      <w:r>
        <w:lastRenderedPageBreak/>
        <w:t>patients or participants themselves) outside the research group so cannot be used to identify individuals.</w:t>
      </w:r>
    </w:p>
    <w:p w14:paraId="1F998F9A" w14:textId="0D2768D3" w:rsidR="00042AB5" w:rsidRDefault="00042AB5" w:rsidP="00042AB5">
      <w:pPr>
        <w:pStyle w:val="Heading2"/>
      </w:pPr>
      <w:r>
        <w:t xml:space="preserve">Data availability </w:t>
      </w:r>
    </w:p>
    <w:p w14:paraId="3BED11BD" w14:textId="0F0A760A" w:rsidR="00042AB5" w:rsidRDefault="00E7542E" w:rsidP="00042AB5">
      <w:r>
        <w:t xml:space="preserve">All sequencing data </w:t>
      </w:r>
      <w:r w:rsidR="00336814">
        <w:t>ha</w:t>
      </w:r>
      <w:r w:rsidR="00290BF5">
        <w:t>ve</w:t>
      </w:r>
      <w:r w:rsidR="00336814">
        <w:t xml:space="preserve"> been deposited in the GISAID database (</w:t>
      </w:r>
      <w:hyperlink r:id="rId21" w:history="1">
        <w:r w:rsidR="00336814" w:rsidRPr="007804E9">
          <w:rPr>
            <w:rStyle w:val="Hyperlink"/>
          </w:rPr>
          <w:t>https://www.gisaid.org</w:t>
        </w:r>
      </w:hyperlink>
      <w:r w:rsidR="00336814">
        <w:t xml:space="preserve">) under the accession codes </w:t>
      </w:r>
      <w:r w:rsidR="00A70586">
        <w:t xml:space="preserve">listed in Supplementary File </w:t>
      </w:r>
      <w:r w:rsidR="00763C28">
        <w:t>1</w:t>
      </w:r>
      <w:r w:rsidR="00336814">
        <w:t>.</w:t>
      </w:r>
      <w:r>
        <w:t xml:space="preserve"> </w:t>
      </w:r>
      <w:r w:rsidR="00042AB5">
        <w:t xml:space="preserve">All codes for our analyses are available at </w:t>
      </w:r>
      <w:hyperlink r:id="rId22" w:history="1">
        <w:r w:rsidR="00042AB5" w:rsidRPr="00087CBD">
          <w:rPr>
            <w:rStyle w:val="Hyperlink"/>
          </w:rPr>
          <w:t>https://github.com/AMC-LAEB/nl_sars-cov-2_genomic_epi_2022</w:t>
        </w:r>
      </w:hyperlink>
      <w:r w:rsidR="00042AB5">
        <w:t>.</w:t>
      </w:r>
    </w:p>
    <w:p w14:paraId="6E8B018A" w14:textId="65C6FE4C" w:rsidR="00042AB5" w:rsidRDefault="00042AB5" w:rsidP="00042AB5"/>
    <w:p w14:paraId="1E168A7E" w14:textId="7A5F763A" w:rsidR="00042AB5" w:rsidRDefault="00042AB5" w:rsidP="00042AB5">
      <w:pPr>
        <w:pStyle w:val="Heading2"/>
      </w:pPr>
      <w:r>
        <w:t xml:space="preserve">Acknowledgements </w:t>
      </w:r>
    </w:p>
    <w:p w14:paraId="3B477BDE" w14:textId="77695736" w:rsidR="00042AB5" w:rsidRPr="00042AB5" w:rsidRDefault="00042AB5" w:rsidP="00042AB5">
      <w:r w:rsidRPr="00042AB5">
        <w:t>We thank the administrators of the GISAID database for supporting rapid and transparent sharing of genomic data during the COVID-19 pandemic and all our colleagues sharing data on GISAID. A full list acknowledging the authors submitting genome sequence data used in this study can be found in</w:t>
      </w:r>
      <w:r w:rsidR="006866D0">
        <w:t xml:space="preserve"> Supplementary File </w:t>
      </w:r>
      <w:r w:rsidR="00763C28">
        <w:t>2</w:t>
      </w:r>
      <w:r w:rsidRPr="00042AB5">
        <w:t>.</w:t>
      </w:r>
      <w:r>
        <w:t xml:space="preserve"> </w:t>
      </w:r>
      <w:r w:rsidR="00E979CC">
        <w:t>AXH</w:t>
      </w:r>
      <w:r w:rsidR="006866D0">
        <w:t xml:space="preserve"> and CAR were supported </w:t>
      </w:r>
      <w:r w:rsidR="006866D0" w:rsidRPr="006866D0">
        <w:t xml:space="preserve">by ERC </w:t>
      </w:r>
      <w:proofErr w:type="spellStart"/>
      <w:r w:rsidR="006866D0" w:rsidRPr="006866D0">
        <w:t>NaviFlu</w:t>
      </w:r>
      <w:proofErr w:type="spellEnd"/>
      <w:r w:rsidR="006866D0" w:rsidRPr="006866D0">
        <w:t xml:space="preserve"> (no. 818353)</w:t>
      </w:r>
      <w:r w:rsidR="006866D0">
        <w:t xml:space="preserve">. </w:t>
      </w:r>
      <w:r w:rsidR="006866D0" w:rsidRPr="006866D0">
        <w:t xml:space="preserve">C.A.R. </w:t>
      </w:r>
      <w:r w:rsidR="006866D0">
        <w:t>was also</w:t>
      </w:r>
      <w:r w:rsidR="006866D0" w:rsidRPr="006866D0">
        <w:t xml:space="preserve"> supported by NIH R01 (5R01AI132362-04</w:t>
      </w:r>
      <w:r w:rsidR="006866D0">
        <w:t>) and a</w:t>
      </w:r>
      <w:r w:rsidR="006866D0" w:rsidRPr="006866D0">
        <w:t>n NWO Vici Award (09150182010027).</w:t>
      </w:r>
    </w:p>
    <w:p w14:paraId="35DBCCA9" w14:textId="77777777" w:rsidR="00042AB5" w:rsidRPr="00042AB5" w:rsidRDefault="00042AB5" w:rsidP="00042AB5"/>
    <w:p w14:paraId="3FB14789" w14:textId="434702E4" w:rsidR="007B3A0D" w:rsidRDefault="006D701A" w:rsidP="00B20898">
      <w:pPr>
        <w:pStyle w:val="Heading2"/>
        <w:rPr>
          <w:b w:val="0"/>
          <w:color w:val="000000"/>
          <w:sz w:val="22"/>
          <w:szCs w:val="22"/>
        </w:rPr>
      </w:pPr>
      <w:bookmarkStart w:id="16" w:name="_3eo0y3y7qfbj" w:colFirst="0" w:colLast="0"/>
      <w:bookmarkEnd w:id="16"/>
      <w:r>
        <w:t xml:space="preserve">References </w:t>
      </w:r>
    </w:p>
    <w:sdt>
      <w:sdtPr>
        <w:tag w:val="MENDELEY_BIBLIOGRAPHY"/>
        <w:id w:val="-797760591"/>
        <w:placeholder>
          <w:docPart w:val="DefaultPlaceholder_-1854013440"/>
        </w:placeholder>
      </w:sdtPr>
      <w:sdtEndPr/>
      <w:sdtContent>
        <w:p w14:paraId="18936952" w14:textId="77777777" w:rsidR="00EB29FB" w:rsidRDefault="00EB29FB">
          <w:pPr>
            <w:autoSpaceDE w:val="0"/>
            <w:autoSpaceDN w:val="0"/>
            <w:ind w:hanging="640"/>
            <w:divId w:val="661545076"/>
            <w:rPr>
              <w:rFonts w:eastAsia="Times New Roman"/>
              <w:sz w:val="24"/>
              <w:szCs w:val="24"/>
            </w:rPr>
          </w:pPr>
          <w:r w:rsidRPr="00042AB5">
            <w:rPr>
              <w:rFonts w:eastAsia="Times New Roman"/>
              <w:lang w:val="en-GB"/>
            </w:rPr>
            <w:t>1</w:t>
          </w:r>
          <w:r w:rsidRPr="00042AB5">
            <w:rPr>
              <w:rFonts w:eastAsia="Times New Roman"/>
              <w:lang w:val="en-GB"/>
            </w:rPr>
            <w:tab/>
          </w:r>
          <w:proofErr w:type="spellStart"/>
          <w:r w:rsidRPr="00042AB5">
            <w:rPr>
              <w:rFonts w:eastAsia="Times New Roman"/>
              <w:lang w:val="en-GB"/>
            </w:rPr>
            <w:t>Brauner</w:t>
          </w:r>
          <w:proofErr w:type="spellEnd"/>
          <w:r w:rsidRPr="00042AB5">
            <w:rPr>
              <w:rFonts w:eastAsia="Times New Roman"/>
              <w:lang w:val="en-GB"/>
            </w:rPr>
            <w:t xml:space="preserve"> JM, </w:t>
          </w:r>
          <w:proofErr w:type="spellStart"/>
          <w:r w:rsidRPr="00042AB5">
            <w:rPr>
              <w:rFonts w:eastAsia="Times New Roman"/>
              <w:lang w:val="en-GB"/>
            </w:rPr>
            <w:t>Mindermann</w:t>
          </w:r>
          <w:proofErr w:type="spellEnd"/>
          <w:r w:rsidRPr="00042AB5">
            <w:rPr>
              <w:rFonts w:eastAsia="Times New Roman"/>
              <w:lang w:val="en-GB"/>
            </w:rPr>
            <w:t xml:space="preserve"> S, Sharma M, </w:t>
          </w:r>
          <w:r w:rsidRPr="00042AB5">
            <w:rPr>
              <w:rFonts w:eastAsia="Times New Roman"/>
              <w:i/>
              <w:iCs/>
              <w:lang w:val="en-GB"/>
            </w:rPr>
            <w:t>et al.</w:t>
          </w:r>
          <w:r w:rsidRPr="00042AB5">
            <w:rPr>
              <w:rFonts w:eastAsia="Times New Roman"/>
              <w:lang w:val="en-GB"/>
            </w:rPr>
            <w:t xml:space="preserve"> </w:t>
          </w:r>
          <w:r>
            <w:rPr>
              <w:rFonts w:eastAsia="Times New Roman"/>
            </w:rPr>
            <w:t xml:space="preserve">Inferring the effectiveness of government interventions against COVID-19. </w:t>
          </w:r>
          <w:r>
            <w:rPr>
              <w:rFonts w:eastAsia="Times New Roman"/>
              <w:i/>
              <w:iCs/>
            </w:rPr>
            <w:t>Science</w:t>
          </w:r>
          <w:r>
            <w:rPr>
              <w:rFonts w:eastAsia="Times New Roman"/>
            </w:rPr>
            <w:t xml:space="preserve"> 2021; </w:t>
          </w:r>
          <w:r>
            <w:rPr>
              <w:rFonts w:eastAsia="Times New Roman"/>
              <w:b/>
              <w:bCs/>
            </w:rPr>
            <w:t>371</w:t>
          </w:r>
          <w:r>
            <w:rPr>
              <w:rFonts w:eastAsia="Times New Roman"/>
            </w:rPr>
            <w:t>. DOI:10.1126/science.abd9338.</w:t>
          </w:r>
        </w:p>
        <w:p w14:paraId="6A3C38D1" w14:textId="77777777" w:rsidR="00EB29FB" w:rsidRDefault="00EB29FB">
          <w:pPr>
            <w:autoSpaceDE w:val="0"/>
            <w:autoSpaceDN w:val="0"/>
            <w:ind w:hanging="640"/>
            <w:divId w:val="1451392701"/>
            <w:rPr>
              <w:rFonts w:eastAsia="Times New Roman"/>
            </w:rPr>
          </w:pPr>
          <w:r>
            <w:rPr>
              <w:rFonts w:eastAsia="Times New Roman"/>
            </w:rPr>
            <w:t>2</w:t>
          </w:r>
          <w:r>
            <w:rPr>
              <w:rFonts w:eastAsia="Times New Roman"/>
            </w:rPr>
            <w:tab/>
            <w:t xml:space="preserve">Flaxman S, Mishra S, Gandy A, </w:t>
          </w:r>
          <w:r>
            <w:rPr>
              <w:rFonts w:eastAsia="Times New Roman"/>
              <w:i/>
              <w:iCs/>
            </w:rPr>
            <w:t>et al.</w:t>
          </w:r>
          <w:r>
            <w:rPr>
              <w:rFonts w:eastAsia="Times New Roman"/>
            </w:rPr>
            <w:t xml:space="preserve"> Estimating the effects of non-pharmaceutical interventions on COVID-19 in Europe. </w:t>
          </w:r>
          <w:r>
            <w:rPr>
              <w:rFonts w:eastAsia="Times New Roman"/>
              <w:i/>
              <w:iCs/>
            </w:rPr>
            <w:t>Nature 2020 584:7820</w:t>
          </w:r>
          <w:r>
            <w:rPr>
              <w:rFonts w:eastAsia="Times New Roman"/>
            </w:rPr>
            <w:t xml:space="preserve"> 2020; </w:t>
          </w:r>
          <w:r>
            <w:rPr>
              <w:rFonts w:eastAsia="Times New Roman"/>
              <w:b/>
              <w:bCs/>
            </w:rPr>
            <w:t>584</w:t>
          </w:r>
          <w:r>
            <w:rPr>
              <w:rFonts w:eastAsia="Times New Roman"/>
            </w:rPr>
            <w:t>: 257–61.</w:t>
          </w:r>
        </w:p>
        <w:p w14:paraId="235C9573" w14:textId="77777777" w:rsidR="00EB29FB" w:rsidRDefault="00EB29FB">
          <w:pPr>
            <w:autoSpaceDE w:val="0"/>
            <w:autoSpaceDN w:val="0"/>
            <w:ind w:hanging="640"/>
            <w:divId w:val="1434130131"/>
            <w:rPr>
              <w:rFonts w:eastAsia="Times New Roman"/>
            </w:rPr>
          </w:pPr>
          <w:r>
            <w:rPr>
              <w:rFonts w:eastAsia="Times New Roman"/>
            </w:rPr>
            <w:t>3</w:t>
          </w:r>
          <w:r>
            <w:rPr>
              <w:rFonts w:eastAsia="Times New Roman"/>
            </w:rPr>
            <w:tab/>
          </w:r>
          <w:proofErr w:type="spellStart"/>
          <w:r>
            <w:rPr>
              <w:rFonts w:eastAsia="Times New Roman"/>
            </w:rPr>
            <w:t>Chinazzi</w:t>
          </w:r>
          <w:proofErr w:type="spellEnd"/>
          <w:r>
            <w:rPr>
              <w:rFonts w:eastAsia="Times New Roman"/>
            </w:rPr>
            <w:t xml:space="preserve"> M, Davis JT, </w:t>
          </w:r>
          <w:proofErr w:type="spellStart"/>
          <w:r>
            <w:rPr>
              <w:rFonts w:eastAsia="Times New Roman"/>
            </w:rPr>
            <w:t>Ajelli</w:t>
          </w:r>
          <w:proofErr w:type="spellEnd"/>
          <w:r>
            <w:rPr>
              <w:rFonts w:eastAsia="Times New Roman"/>
            </w:rPr>
            <w:t xml:space="preserve"> M, </w:t>
          </w:r>
          <w:r>
            <w:rPr>
              <w:rFonts w:eastAsia="Times New Roman"/>
              <w:i/>
              <w:iCs/>
            </w:rPr>
            <w:t>et al.</w:t>
          </w:r>
          <w:r>
            <w:rPr>
              <w:rFonts w:eastAsia="Times New Roman"/>
            </w:rPr>
            <w:t xml:space="preserve"> The effect of travel restrictions on the spread of the 2019 novel coronavirus (COVID-19) outbreak. </w:t>
          </w:r>
          <w:r>
            <w:rPr>
              <w:rFonts w:eastAsia="Times New Roman"/>
              <w:i/>
              <w:iCs/>
            </w:rPr>
            <w:t>Science</w:t>
          </w:r>
          <w:r>
            <w:rPr>
              <w:rFonts w:eastAsia="Times New Roman"/>
            </w:rPr>
            <w:t xml:space="preserve"> 2020; </w:t>
          </w:r>
          <w:r>
            <w:rPr>
              <w:rFonts w:eastAsia="Times New Roman"/>
              <w:b/>
              <w:bCs/>
            </w:rPr>
            <w:t>368</w:t>
          </w:r>
          <w:r>
            <w:rPr>
              <w:rFonts w:eastAsia="Times New Roman"/>
            </w:rPr>
            <w:t>. DOI:10.1126/science.aba9757.</w:t>
          </w:r>
        </w:p>
        <w:p w14:paraId="31DE295B" w14:textId="77777777" w:rsidR="00EB29FB" w:rsidRDefault="00EB29FB">
          <w:pPr>
            <w:autoSpaceDE w:val="0"/>
            <w:autoSpaceDN w:val="0"/>
            <w:ind w:hanging="640"/>
            <w:divId w:val="1031034845"/>
            <w:rPr>
              <w:rFonts w:eastAsia="Times New Roman"/>
            </w:rPr>
          </w:pPr>
          <w:r>
            <w:rPr>
              <w:rFonts w:eastAsia="Times New Roman"/>
            </w:rPr>
            <w:t>4</w:t>
          </w:r>
          <w:r>
            <w:rPr>
              <w:rFonts w:eastAsia="Times New Roman"/>
            </w:rPr>
            <w:tab/>
            <w:t xml:space="preserve">Harvey WT, </w:t>
          </w:r>
          <w:proofErr w:type="spellStart"/>
          <w:r>
            <w:rPr>
              <w:rFonts w:eastAsia="Times New Roman"/>
            </w:rPr>
            <w:t>Carabelli</w:t>
          </w:r>
          <w:proofErr w:type="spellEnd"/>
          <w:r>
            <w:rPr>
              <w:rFonts w:eastAsia="Times New Roman"/>
            </w:rPr>
            <w:t xml:space="preserve"> AM, Jackson B, </w:t>
          </w:r>
          <w:r>
            <w:rPr>
              <w:rFonts w:eastAsia="Times New Roman"/>
              <w:i/>
              <w:iCs/>
            </w:rPr>
            <w:t>et al.</w:t>
          </w:r>
          <w:r>
            <w:rPr>
              <w:rFonts w:eastAsia="Times New Roman"/>
            </w:rPr>
            <w:t xml:space="preserve"> SARS-CoV-2 variants, spike mutations and immune escape. </w:t>
          </w:r>
          <w:r>
            <w:rPr>
              <w:rFonts w:eastAsia="Times New Roman"/>
              <w:i/>
              <w:iCs/>
            </w:rPr>
            <w:t>Nature Reviews Microbiology 2021 19:7</w:t>
          </w:r>
          <w:r>
            <w:rPr>
              <w:rFonts w:eastAsia="Times New Roman"/>
            </w:rPr>
            <w:t xml:space="preserve"> 2021; </w:t>
          </w:r>
          <w:r>
            <w:rPr>
              <w:rFonts w:eastAsia="Times New Roman"/>
              <w:b/>
              <w:bCs/>
            </w:rPr>
            <w:t>19</w:t>
          </w:r>
          <w:r>
            <w:rPr>
              <w:rFonts w:eastAsia="Times New Roman"/>
            </w:rPr>
            <w:t>: 409–24.</w:t>
          </w:r>
        </w:p>
        <w:p w14:paraId="32E553F6" w14:textId="77777777" w:rsidR="00EB29FB" w:rsidRDefault="00EB29FB">
          <w:pPr>
            <w:autoSpaceDE w:val="0"/>
            <w:autoSpaceDN w:val="0"/>
            <w:ind w:hanging="640"/>
            <w:divId w:val="1793278415"/>
            <w:rPr>
              <w:rFonts w:eastAsia="Times New Roman"/>
            </w:rPr>
          </w:pPr>
          <w:r>
            <w:rPr>
              <w:rFonts w:eastAsia="Times New Roman"/>
            </w:rPr>
            <w:t>5</w:t>
          </w:r>
          <w:r>
            <w:rPr>
              <w:rFonts w:eastAsia="Times New Roman"/>
            </w:rPr>
            <w:tab/>
            <w:t xml:space="preserve">Campbell F, Archer B, </w:t>
          </w:r>
          <w:proofErr w:type="spellStart"/>
          <w:r>
            <w:rPr>
              <w:rFonts w:eastAsia="Times New Roman"/>
            </w:rPr>
            <w:t>Laurenson</w:t>
          </w:r>
          <w:proofErr w:type="spellEnd"/>
          <w:r>
            <w:rPr>
              <w:rFonts w:eastAsia="Times New Roman"/>
            </w:rPr>
            <w:t xml:space="preserve">-Schafer H, </w:t>
          </w:r>
          <w:r>
            <w:rPr>
              <w:rFonts w:eastAsia="Times New Roman"/>
              <w:i/>
              <w:iCs/>
            </w:rPr>
            <w:t>et al.</w:t>
          </w:r>
          <w:r>
            <w:rPr>
              <w:rFonts w:eastAsia="Times New Roman"/>
            </w:rPr>
            <w:t xml:space="preserve"> Increased transmissibility and global spread of </w:t>
          </w:r>
          <w:proofErr w:type="spellStart"/>
          <w:r>
            <w:rPr>
              <w:rFonts w:eastAsia="Times New Roman"/>
            </w:rPr>
            <w:t>SARSCoV</w:t>
          </w:r>
          <w:proofErr w:type="spellEnd"/>
          <w:r>
            <w:rPr>
              <w:rFonts w:eastAsia="Times New Roman"/>
            </w:rPr>
            <w:t xml:space="preserve">- 2 variants of concern as at June 2021. </w:t>
          </w:r>
          <w:proofErr w:type="spellStart"/>
          <w:r>
            <w:rPr>
              <w:rFonts w:eastAsia="Times New Roman"/>
              <w:i/>
              <w:iCs/>
            </w:rPr>
            <w:t>Eurosurveillance</w:t>
          </w:r>
          <w:proofErr w:type="spellEnd"/>
          <w:r>
            <w:rPr>
              <w:rFonts w:eastAsia="Times New Roman"/>
            </w:rPr>
            <w:t xml:space="preserve"> 2021; </w:t>
          </w:r>
          <w:r>
            <w:rPr>
              <w:rFonts w:eastAsia="Times New Roman"/>
              <w:b/>
              <w:bCs/>
            </w:rPr>
            <w:t>26</w:t>
          </w:r>
          <w:r>
            <w:rPr>
              <w:rFonts w:eastAsia="Times New Roman"/>
            </w:rPr>
            <w:t>: 1–6.</w:t>
          </w:r>
        </w:p>
        <w:p w14:paraId="22D2DE49" w14:textId="77777777" w:rsidR="00EB29FB" w:rsidRDefault="00EB29FB">
          <w:pPr>
            <w:autoSpaceDE w:val="0"/>
            <w:autoSpaceDN w:val="0"/>
            <w:ind w:hanging="640"/>
            <w:divId w:val="779185954"/>
            <w:rPr>
              <w:rFonts w:eastAsia="Times New Roman"/>
            </w:rPr>
          </w:pPr>
          <w:r>
            <w:rPr>
              <w:rFonts w:eastAsia="Times New Roman"/>
            </w:rPr>
            <w:t>6</w:t>
          </w:r>
          <w:r>
            <w:rPr>
              <w:rFonts w:eastAsia="Times New Roman"/>
            </w:rPr>
            <w:tab/>
            <w:t xml:space="preserve">Davies NG, Abbott S, Barnard RC, </w:t>
          </w:r>
          <w:r>
            <w:rPr>
              <w:rFonts w:eastAsia="Times New Roman"/>
              <w:i/>
              <w:iCs/>
            </w:rPr>
            <w:t>et al.</w:t>
          </w:r>
          <w:r>
            <w:rPr>
              <w:rFonts w:eastAsia="Times New Roman"/>
            </w:rPr>
            <w:t xml:space="preserve"> Estimated transmissibility and impact of SARS-CoV-2 lineage B.1.1.7 in England. </w:t>
          </w:r>
          <w:r>
            <w:rPr>
              <w:rFonts w:eastAsia="Times New Roman"/>
              <w:i/>
              <w:iCs/>
            </w:rPr>
            <w:t>Science</w:t>
          </w:r>
          <w:r>
            <w:rPr>
              <w:rFonts w:eastAsia="Times New Roman"/>
            </w:rPr>
            <w:t xml:space="preserve"> 2021; </w:t>
          </w:r>
          <w:r>
            <w:rPr>
              <w:rFonts w:eastAsia="Times New Roman"/>
              <w:b/>
              <w:bCs/>
            </w:rPr>
            <w:t>372</w:t>
          </w:r>
          <w:r>
            <w:rPr>
              <w:rFonts w:eastAsia="Times New Roman"/>
            </w:rPr>
            <w:t>: eabg3055.</w:t>
          </w:r>
        </w:p>
        <w:p w14:paraId="0EA648CD" w14:textId="77777777" w:rsidR="00EB29FB" w:rsidRPr="00EB29FB" w:rsidRDefault="00EB29FB">
          <w:pPr>
            <w:autoSpaceDE w:val="0"/>
            <w:autoSpaceDN w:val="0"/>
            <w:ind w:hanging="640"/>
            <w:divId w:val="104274611"/>
            <w:rPr>
              <w:rFonts w:eastAsia="Times New Roman"/>
              <w:lang w:val="nl-NL"/>
            </w:rPr>
          </w:pPr>
          <w:r w:rsidRPr="00E471F6">
            <w:rPr>
              <w:rFonts w:eastAsia="Times New Roman"/>
              <w:lang w:val="en-GB"/>
            </w:rPr>
            <w:lastRenderedPageBreak/>
            <w:t>7</w:t>
          </w:r>
          <w:r w:rsidRPr="00E471F6">
            <w:rPr>
              <w:rFonts w:eastAsia="Times New Roman"/>
              <w:lang w:val="en-GB"/>
            </w:rPr>
            <w:tab/>
            <w:t xml:space="preserve">Volz E, Mishra S, Chand M, </w:t>
          </w:r>
          <w:r w:rsidRPr="00E471F6">
            <w:rPr>
              <w:rFonts w:eastAsia="Times New Roman"/>
              <w:i/>
              <w:iCs/>
              <w:lang w:val="en-GB"/>
            </w:rPr>
            <w:t>et al.</w:t>
          </w:r>
          <w:r w:rsidRPr="00E471F6">
            <w:rPr>
              <w:rFonts w:eastAsia="Times New Roman"/>
              <w:lang w:val="en-GB"/>
            </w:rPr>
            <w:t xml:space="preserve"> </w:t>
          </w:r>
          <w:r>
            <w:rPr>
              <w:rFonts w:eastAsia="Times New Roman"/>
            </w:rPr>
            <w:t xml:space="preserve">Assessing transmissibility of SARS-CoV-2 lineage B.1.1.7 in England. </w:t>
          </w:r>
          <w:r w:rsidRPr="00EB29FB">
            <w:rPr>
              <w:rFonts w:eastAsia="Times New Roman"/>
              <w:i/>
              <w:iCs/>
              <w:lang w:val="nl-NL"/>
            </w:rPr>
            <w:t>Nature</w:t>
          </w:r>
          <w:r w:rsidRPr="00EB29FB">
            <w:rPr>
              <w:rFonts w:eastAsia="Times New Roman"/>
              <w:lang w:val="nl-NL"/>
            </w:rPr>
            <w:t xml:space="preserve"> 2021. DOI:10.1038/s41586-021-03470-x.</w:t>
          </w:r>
        </w:p>
        <w:p w14:paraId="1C438F61" w14:textId="77777777" w:rsidR="00EB29FB" w:rsidRDefault="00EB29FB">
          <w:pPr>
            <w:autoSpaceDE w:val="0"/>
            <w:autoSpaceDN w:val="0"/>
            <w:ind w:hanging="640"/>
            <w:divId w:val="1339044236"/>
            <w:rPr>
              <w:rFonts w:eastAsia="Times New Roman"/>
            </w:rPr>
          </w:pPr>
          <w:r w:rsidRPr="00EB29FB">
            <w:rPr>
              <w:rFonts w:eastAsia="Times New Roman"/>
              <w:lang w:val="nl-NL"/>
            </w:rPr>
            <w:t>8</w:t>
          </w:r>
          <w:r w:rsidRPr="00EB29FB">
            <w:rPr>
              <w:rFonts w:eastAsia="Times New Roman"/>
              <w:lang w:val="nl-NL"/>
            </w:rPr>
            <w:tab/>
            <w:t xml:space="preserve">Grint DJ, Grint DJ, Wing K, </w:t>
          </w:r>
          <w:r w:rsidRPr="00EB29FB">
            <w:rPr>
              <w:rFonts w:eastAsia="Times New Roman"/>
              <w:i/>
              <w:iCs/>
              <w:lang w:val="nl-NL"/>
            </w:rPr>
            <w:t>et al.</w:t>
          </w:r>
          <w:r w:rsidRPr="00EB29FB">
            <w:rPr>
              <w:rFonts w:eastAsia="Times New Roman"/>
              <w:lang w:val="nl-NL"/>
            </w:rPr>
            <w:t xml:space="preserve"> </w:t>
          </w:r>
          <w:r>
            <w:rPr>
              <w:rFonts w:eastAsia="Times New Roman"/>
            </w:rPr>
            <w:t xml:space="preserve">Severity of Severe Acute Respiratory System Coronavirus 2 (SARS-CoV-2) Alpha Variant (B.1.1.7) in England. </w:t>
          </w:r>
          <w:r>
            <w:rPr>
              <w:rFonts w:eastAsia="Times New Roman"/>
              <w:i/>
              <w:iCs/>
            </w:rPr>
            <w:t>Clinical Infectious Diseases</w:t>
          </w:r>
          <w:r>
            <w:rPr>
              <w:rFonts w:eastAsia="Times New Roman"/>
            </w:rPr>
            <w:t xml:space="preserve"> 2021; published online Sept 6. DOI:10.1093/CID/CIAB754.</w:t>
          </w:r>
        </w:p>
        <w:p w14:paraId="66E04AD6" w14:textId="77777777" w:rsidR="00EB29FB" w:rsidRDefault="00EB29FB">
          <w:pPr>
            <w:autoSpaceDE w:val="0"/>
            <w:autoSpaceDN w:val="0"/>
            <w:ind w:hanging="640"/>
            <w:divId w:val="1830510978"/>
            <w:rPr>
              <w:rFonts w:eastAsia="Times New Roman"/>
            </w:rPr>
          </w:pPr>
          <w:r>
            <w:rPr>
              <w:rFonts w:eastAsia="Times New Roman"/>
            </w:rPr>
            <w:t>9</w:t>
          </w:r>
          <w:r>
            <w:rPr>
              <w:rFonts w:eastAsia="Times New Roman"/>
            </w:rPr>
            <w:tab/>
            <w:t xml:space="preserve">Davies NG, Jarvis CI, van </w:t>
          </w:r>
          <w:proofErr w:type="spellStart"/>
          <w:r>
            <w:rPr>
              <w:rFonts w:eastAsia="Times New Roman"/>
            </w:rPr>
            <w:t>Zandvoort</w:t>
          </w:r>
          <w:proofErr w:type="spellEnd"/>
          <w:r>
            <w:rPr>
              <w:rFonts w:eastAsia="Times New Roman"/>
            </w:rPr>
            <w:t xml:space="preserve"> K, </w:t>
          </w:r>
          <w:r>
            <w:rPr>
              <w:rFonts w:eastAsia="Times New Roman"/>
              <w:i/>
              <w:iCs/>
            </w:rPr>
            <w:t>et al.</w:t>
          </w:r>
          <w:r>
            <w:rPr>
              <w:rFonts w:eastAsia="Times New Roman"/>
            </w:rPr>
            <w:t xml:space="preserve"> Increased mortality in community-tested cases of SARS-CoV-2 lineage B.1.1.7. </w:t>
          </w:r>
          <w:r>
            <w:rPr>
              <w:rFonts w:eastAsia="Times New Roman"/>
              <w:i/>
              <w:iCs/>
            </w:rPr>
            <w:t>Nature 2021 593:7858</w:t>
          </w:r>
          <w:r>
            <w:rPr>
              <w:rFonts w:eastAsia="Times New Roman"/>
            </w:rPr>
            <w:t xml:space="preserve"> 2021; </w:t>
          </w:r>
          <w:r>
            <w:rPr>
              <w:rFonts w:eastAsia="Times New Roman"/>
              <w:b/>
              <w:bCs/>
            </w:rPr>
            <w:t>593</w:t>
          </w:r>
          <w:r>
            <w:rPr>
              <w:rFonts w:eastAsia="Times New Roman"/>
            </w:rPr>
            <w:t>: 270–4.</w:t>
          </w:r>
        </w:p>
        <w:p w14:paraId="45A3E256" w14:textId="77777777" w:rsidR="00EB29FB" w:rsidRDefault="00EB29FB">
          <w:pPr>
            <w:autoSpaceDE w:val="0"/>
            <w:autoSpaceDN w:val="0"/>
            <w:ind w:hanging="640"/>
            <w:divId w:val="1478306744"/>
            <w:rPr>
              <w:rFonts w:eastAsia="Times New Roman"/>
            </w:rPr>
          </w:pPr>
          <w:r>
            <w:rPr>
              <w:rFonts w:eastAsia="Times New Roman"/>
            </w:rPr>
            <w:t>10</w:t>
          </w:r>
          <w:r>
            <w:rPr>
              <w:rFonts w:eastAsia="Times New Roman"/>
            </w:rPr>
            <w:tab/>
            <w:t xml:space="preserve">Starr TN, Greaney AJ, Hilton SK, </w:t>
          </w:r>
          <w:r>
            <w:rPr>
              <w:rFonts w:eastAsia="Times New Roman"/>
              <w:i/>
              <w:iCs/>
            </w:rPr>
            <w:t>et al.</w:t>
          </w:r>
          <w:r>
            <w:rPr>
              <w:rFonts w:eastAsia="Times New Roman"/>
            </w:rPr>
            <w:t xml:space="preserve"> Deep Mutational Scanning of SARS-CoV-2 Receptor Binding Domain Reveals Constraints on Folding and ACE2 Binding. </w:t>
          </w:r>
          <w:r>
            <w:rPr>
              <w:rFonts w:eastAsia="Times New Roman"/>
              <w:i/>
              <w:iCs/>
            </w:rPr>
            <w:t>Cell</w:t>
          </w:r>
          <w:r>
            <w:rPr>
              <w:rFonts w:eastAsia="Times New Roman"/>
            </w:rPr>
            <w:t xml:space="preserve"> 2020; </w:t>
          </w:r>
          <w:r>
            <w:rPr>
              <w:rFonts w:eastAsia="Times New Roman"/>
              <w:b/>
              <w:bCs/>
            </w:rPr>
            <w:t>182</w:t>
          </w:r>
          <w:r>
            <w:rPr>
              <w:rFonts w:eastAsia="Times New Roman"/>
            </w:rPr>
            <w:t>: 1295-1310.e20.</w:t>
          </w:r>
        </w:p>
        <w:p w14:paraId="3B2EDAFA" w14:textId="77777777" w:rsidR="00EB29FB" w:rsidRDefault="00EB29FB">
          <w:pPr>
            <w:autoSpaceDE w:val="0"/>
            <w:autoSpaceDN w:val="0"/>
            <w:ind w:hanging="640"/>
            <w:divId w:val="933056285"/>
            <w:rPr>
              <w:rFonts w:eastAsia="Times New Roman"/>
            </w:rPr>
          </w:pPr>
          <w:r>
            <w:rPr>
              <w:rFonts w:eastAsia="Times New Roman"/>
            </w:rPr>
            <w:t>11</w:t>
          </w:r>
          <w:r>
            <w:rPr>
              <w:rFonts w:eastAsia="Times New Roman"/>
            </w:rPr>
            <w:tab/>
          </w:r>
          <w:proofErr w:type="spellStart"/>
          <w:r>
            <w:rPr>
              <w:rFonts w:eastAsia="Times New Roman"/>
            </w:rPr>
            <w:t>Tegally</w:t>
          </w:r>
          <w:proofErr w:type="spellEnd"/>
          <w:r>
            <w:rPr>
              <w:rFonts w:eastAsia="Times New Roman"/>
            </w:rPr>
            <w:t xml:space="preserve"> H, Wilkinson E, </w:t>
          </w:r>
          <w:proofErr w:type="spellStart"/>
          <w:r>
            <w:rPr>
              <w:rFonts w:eastAsia="Times New Roman"/>
            </w:rPr>
            <w:t>Giovanetti</w:t>
          </w:r>
          <w:proofErr w:type="spellEnd"/>
          <w:r>
            <w:rPr>
              <w:rFonts w:eastAsia="Times New Roman"/>
            </w:rPr>
            <w:t xml:space="preserve"> M, </w:t>
          </w:r>
          <w:r>
            <w:rPr>
              <w:rFonts w:eastAsia="Times New Roman"/>
              <w:i/>
              <w:iCs/>
            </w:rPr>
            <w:t>et al.</w:t>
          </w:r>
          <w:r>
            <w:rPr>
              <w:rFonts w:eastAsia="Times New Roman"/>
            </w:rPr>
            <w:t xml:space="preserve"> Detection of a SARS-CoV-2 variant of concern in South Africa. </w:t>
          </w:r>
          <w:r>
            <w:rPr>
              <w:rFonts w:eastAsia="Times New Roman"/>
              <w:i/>
              <w:iCs/>
            </w:rPr>
            <w:t>Nature 2021 592:7854</w:t>
          </w:r>
          <w:r>
            <w:rPr>
              <w:rFonts w:eastAsia="Times New Roman"/>
            </w:rPr>
            <w:t xml:space="preserve"> 2021; </w:t>
          </w:r>
          <w:r>
            <w:rPr>
              <w:rFonts w:eastAsia="Times New Roman"/>
              <w:b/>
              <w:bCs/>
            </w:rPr>
            <w:t>592</w:t>
          </w:r>
          <w:r>
            <w:rPr>
              <w:rFonts w:eastAsia="Times New Roman"/>
            </w:rPr>
            <w:t>: 438–43.</w:t>
          </w:r>
        </w:p>
        <w:p w14:paraId="0F938B94" w14:textId="77777777" w:rsidR="00EB29FB" w:rsidRDefault="00EB29FB">
          <w:pPr>
            <w:autoSpaceDE w:val="0"/>
            <w:autoSpaceDN w:val="0"/>
            <w:ind w:hanging="640"/>
            <w:divId w:val="540869557"/>
            <w:rPr>
              <w:rFonts w:eastAsia="Times New Roman"/>
            </w:rPr>
          </w:pPr>
          <w:r w:rsidRPr="00E471F6">
            <w:rPr>
              <w:rFonts w:eastAsia="Times New Roman"/>
              <w:lang w:val="en-GB"/>
            </w:rPr>
            <w:t>12</w:t>
          </w:r>
          <w:r w:rsidRPr="00E471F6">
            <w:rPr>
              <w:rFonts w:eastAsia="Times New Roman"/>
              <w:lang w:val="en-GB"/>
            </w:rPr>
            <w:tab/>
          </w:r>
          <w:proofErr w:type="spellStart"/>
          <w:r w:rsidRPr="00E471F6">
            <w:rPr>
              <w:rFonts w:eastAsia="Times New Roman"/>
              <w:lang w:val="en-GB"/>
            </w:rPr>
            <w:t>Faria</w:t>
          </w:r>
          <w:proofErr w:type="spellEnd"/>
          <w:r w:rsidRPr="00E471F6">
            <w:rPr>
              <w:rFonts w:eastAsia="Times New Roman"/>
              <w:lang w:val="en-GB"/>
            </w:rPr>
            <w:t xml:space="preserve"> NR, </w:t>
          </w:r>
          <w:proofErr w:type="spellStart"/>
          <w:r w:rsidRPr="00E471F6">
            <w:rPr>
              <w:rFonts w:eastAsia="Times New Roman"/>
              <w:lang w:val="en-GB"/>
            </w:rPr>
            <w:t>Mellan</w:t>
          </w:r>
          <w:proofErr w:type="spellEnd"/>
          <w:r w:rsidRPr="00E471F6">
            <w:rPr>
              <w:rFonts w:eastAsia="Times New Roman"/>
              <w:lang w:val="en-GB"/>
            </w:rPr>
            <w:t xml:space="preserve"> TA, Whittaker C, </w:t>
          </w:r>
          <w:r w:rsidRPr="00E471F6">
            <w:rPr>
              <w:rFonts w:eastAsia="Times New Roman"/>
              <w:i/>
              <w:iCs/>
              <w:lang w:val="en-GB"/>
            </w:rPr>
            <w:t>et al.</w:t>
          </w:r>
          <w:r w:rsidRPr="00E471F6">
            <w:rPr>
              <w:rFonts w:eastAsia="Times New Roman"/>
              <w:lang w:val="en-GB"/>
            </w:rPr>
            <w:t xml:space="preserve"> </w:t>
          </w:r>
          <w:r>
            <w:rPr>
              <w:rFonts w:eastAsia="Times New Roman"/>
            </w:rPr>
            <w:t xml:space="preserve">Genomics and epidemiology of the P.1 SARS-CoV-2 lineage in Manaus, Brazil. </w:t>
          </w:r>
          <w:r>
            <w:rPr>
              <w:rFonts w:eastAsia="Times New Roman"/>
              <w:i/>
              <w:iCs/>
            </w:rPr>
            <w:t>Science</w:t>
          </w:r>
          <w:r>
            <w:rPr>
              <w:rFonts w:eastAsia="Times New Roman"/>
            </w:rPr>
            <w:t xml:space="preserve"> 2021; </w:t>
          </w:r>
          <w:r>
            <w:rPr>
              <w:rFonts w:eastAsia="Times New Roman"/>
              <w:b/>
              <w:bCs/>
            </w:rPr>
            <w:t>372</w:t>
          </w:r>
          <w:r>
            <w:rPr>
              <w:rFonts w:eastAsia="Times New Roman"/>
            </w:rPr>
            <w:t>. DOI:10.1126/SCIENCE.ABH2644/SUPPL_FILE/ABH2644_FARIA_REPRODUCIBILITY-CHECKLIST.PDF.</w:t>
          </w:r>
        </w:p>
        <w:p w14:paraId="2A5E6FAE" w14:textId="77777777" w:rsidR="00EB29FB" w:rsidRDefault="00EB29FB">
          <w:pPr>
            <w:autoSpaceDE w:val="0"/>
            <w:autoSpaceDN w:val="0"/>
            <w:ind w:hanging="640"/>
            <w:divId w:val="1187906812"/>
            <w:rPr>
              <w:rFonts w:eastAsia="Times New Roman"/>
            </w:rPr>
          </w:pPr>
          <w:r w:rsidRPr="00EB29FB">
            <w:rPr>
              <w:rFonts w:eastAsia="Times New Roman"/>
              <w:lang w:val="nl-NL"/>
            </w:rPr>
            <w:t>13</w:t>
          </w:r>
          <w:r w:rsidRPr="00EB29FB">
            <w:rPr>
              <w:rFonts w:eastAsia="Times New Roman"/>
              <w:lang w:val="nl-NL"/>
            </w:rPr>
            <w:tab/>
          </w:r>
          <w:proofErr w:type="spellStart"/>
          <w:r w:rsidRPr="00EB29FB">
            <w:rPr>
              <w:rFonts w:eastAsia="Times New Roman"/>
              <w:lang w:val="nl-NL"/>
            </w:rPr>
            <w:t>Cherian</w:t>
          </w:r>
          <w:proofErr w:type="spellEnd"/>
          <w:r w:rsidRPr="00EB29FB">
            <w:rPr>
              <w:rFonts w:eastAsia="Times New Roman"/>
              <w:lang w:val="nl-NL"/>
            </w:rPr>
            <w:t xml:space="preserve"> S, </w:t>
          </w:r>
          <w:proofErr w:type="spellStart"/>
          <w:r w:rsidRPr="00EB29FB">
            <w:rPr>
              <w:rFonts w:eastAsia="Times New Roman"/>
              <w:lang w:val="nl-NL"/>
            </w:rPr>
            <w:t>Potdar</w:t>
          </w:r>
          <w:proofErr w:type="spellEnd"/>
          <w:r w:rsidRPr="00EB29FB">
            <w:rPr>
              <w:rFonts w:eastAsia="Times New Roman"/>
              <w:lang w:val="nl-NL"/>
            </w:rPr>
            <w:t xml:space="preserve"> V, </w:t>
          </w:r>
          <w:proofErr w:type="spellStart"/>
          <w:r w:rsidRPr="00EB29FB">
            <w:rPr>
              <w:rFonts w:eastAsia="Times New Roman"/>
              <w:lang w:val="nl-NL"/>
            </w:rPr>
            <w:t>Jadhav</w:t>
          </w:r>
          <w:proofErr w:type="spellEnd"/>
          <w:r w:rsidRPr="00EB29FB">
            <w:rPr>
              <w:rFonts w:eastAsia="Times New Roman"/>
              <w:lang w:val="nl-NL"/>
            </w:rPr>
            <w:t xml:space="preserve"> S, </w:t>
          </w:r>
          <w:r w:rsidRPr="00EB29FB">
            <w:rPr>
              <w:rFonts w:eastAsia="Times New Roman"/>
              <w:i/>
              <w:iCs/>
              <w:lang w:val="nl-NL"/>
            </w:rPr>
            <w:t>et al.</w:t>
          </w:r>
          <w:r w:rsidRPr="00EB29FB">
            <w:rPr>
              <w:rFonts w:eastAsia="Times New Roman"/>
              <w:lang w:val="nl-NL"/>
            </w:rPr>
            <w:t xml:space="preserve"> </w:t>
          </w:r>
          <w:r>
            <w:rPr>
              <w:rFonts w:eastAsia="Times New Roman"/>
            </w:rPr>
            <w:t xml:space="preserve">SARS-CoV-2 Spike Mutations, L452R, T478K, E484Q and P681R, in the Second Wave of COVID-19 in Maharashtra, India. </w:t>
          </w:r>
          <w:r>
            <w:rPr>
              <w:rFonts w:eastAsia="Times New Roman"/>
              <w:i/>
              <w:iCs/>
            </w:rPr>
            <w:t>Microorganisms 2021, Vol 9, Page 1542</w:t>
          </w:r>
          <w:r>
            <w:rPr>
              <w:rFonts w:eastAsia="Times New Roman"/>
            </w:rPr>
            <w:t xml:space="preserve"> 2021; </w:t>
          </w:r>
          <w:r>
            <w:rPr>
              <w:rFonts w:eastAsia="Times New Roman"/>
              <w:b/>
              <w:bCs/>
            </w:rPr>
            <w:t>9</w:t>
          </w:r>
          <w:r>
            <w:rPr>
              <w:rFonts w:eastAsia="Times New Roman"/>
            </w:rPr>
            <w:t>: 1542.</w:t>
          </w:r>
        </w:p>
        <w:p w14:paraId="03EF218F" w14:textId="77777777" w:rsidR="00EB29FB" w:rsidRDefault="00EB29FB">
          <w:pPr>
            <w:autoSpaceDE w:val="0"/>
            <w:autoSpaceDN w:val="0"/>
            <w:ind w:hanging="640"/>
            <w:divId w:val="1036005286"/>
            <w:rPr>
              <w:rFonts w:eastAsia="Times New Roman"/>
            </w:rPr>
          </w:pPr>
          <w:r>
            <w:rPr>
              <w:rFonts w:eastAsia="Times New Roman"/>
            </w:rPr>
            <w:t>14</w:t>
          </w:r>
          <w:r>
            <w:rPr>
              <w:rFonts w:eastAsia="Times New Roman"/>
            </w:rPr>
            <w:tab/>
            <w:t xml:space="preserve">Syed AM, Taha TY, Tabata T, </w:t>
          </w:r>
          <w:r>
            <w:rPr>
              <w:rFonts w:eastAsia="Times New Roman"/>
              <w:i/>
              <w:iCs/>
            </w:rPr>
            <w:t>et al.</w:t>
          </w:r>
          <w:r>
            <w:rPr>
              <w:rFonts w:eastAsia="Times New Roman"/>
            </w:rPr>
            <w:t xml:space="preserve"> Rapid assessment of SARS-CoV-2–evolved variants using virus-like particles. </w:t>
          </w:r>
          <w:r>
            <w:rPr>
              <w:rFonts w:eastAsia="Times New Roman"/>
              <w:i/>
              <w:iCs/>
            </w:rPr>
            <w:t>Science</w:t>
          </w:r>
          <w:r>
            <w:rPr>
              <w:rFonts w:eastAsia="Times New Roman"/>
            </w:rPr>
            <w:t xml:space="preserve"> 2021; </w:t>
          </w:r>
          <w:r>
            <w:rPr>
              <w:rFonts w:eastAsia="Times New Roman"/>
              <w:b/>
              <w:bCs/>
            </w:rPr>
            <w:t>374</w:t>
          </w:r>
          <w:r>
            <w:rPr>
              <w:rFonts w:eastAsia="Times New Roman"/>
            </w:rPr>
            <w:t>: 1626–32.</w:t>
          </w:r>
        </w:p>
        <w:p w14:paraId="07E71909" w14:textId="77777777" w:rsidR="00EB29FB" w:rsidRDefault="00EB29FB">
          <w:pPr>
            <w:autoSpaceDE w:val="0"/>
            <w:autoSpaceDN w:val="0"/>
            <w:ind w:hanging="640"/>
            <w:divId w:val="271131307"/>
            <w:rPr>
              <w:rFonts w:eastAsia="Times New Roman"/>
            </w:rPr>
          </w:pPr>
          <w:r>
            <w:rPr>
              <w:rFonts w:eastAsia="Times New Roman"/>
            </w:rPr>
            <w:t>15</w:t>
          </w:r>
          <w:r>
            <w:rPr>
              <w:rFonts w:eastAsia="Times New Roman"/>
            </w:rPr>
            <w:tab/>
            <w:t xml:space="preserve">Ong SWX, </w:t>
          </w:r>
          <w:proofErr w:type="spellStart"/>
          <w:r>
            <w:rPr>
              <w:rFonts w:eastAsia="Times New Roman"/>
            </w:rPr>
            <w:t>Chiew</w:t>
          </w:r>
          <w:proofErr w:type="spellEnd"/>
          <w:r>
            <w:rPr>
              <w:rFonts w:eastAsia="Times New Roman"/>
            </w:rPr>
            <w:t xml:space="preserve"> CJ, Ang LW, </w:t>
          </w:r>
          <w:r>
            <w:rPr>
              <w:rFonts w:eastAsia="Times New Roman"/>
              <w:i/>
              <w:iCs/>
            </w:rPr>
            <w:t>et al.</w:t>
          </w:r>
          <w:r>
            <w:rPr>
              <w:rFonts w:eastAsia="Times New Roman"/>
            </w:rPr>
            <w:t xml:space="preserve"> Clinical and </w:t>
          </w:r>
          <w:proofErr w:type="spellStart"/>
          <w:r>
            <w:rPr>
              <w:rFonts w:eastAsia="Times New Roman"/>
            </w:rPr>
            <w:t>Virological</w:t>
          </w:r>
          <w:proofErr w:type="spellEnd"/>
          <w:r>
            <w:rPr>
              <w:rFonts w:eastAsia="Times New Roman"/>
            </w:rPr>
            <w:t xml:space="preserve"> Features of Severe Acute Respiratory Syndrome Coronavirus 2 (SARS-CoV-2) Variants of Concern: A Retrospective Cohort Study Comparing B.1.1.7 (Alpha), B.1.351 (Beta), and B.1.617.2 (Delta). </w:t>
          </w:r>
          <w:r>
            <w:rPr>
              <w:rFonts w:eastAsia="Times New Roman"/>
              <w:i/>
              <w:iCs/>
            </w:rPr>
            <w:t>Clinical Infectious Diseases</w:t>
          </w:r>
          <w:r>
            <w:rPr>
              <w:rFonts w:eastAsia="Times New Roman"/>
            </w:rPr>
            <w:t xml:space="preserve"> 2021; published online Aug 23. DOI:10.1093/CID/CIAB721.</w:t>
          </w:r>
        </w:p>
        <w:p w14:paraId="47B81695" w14:textId="77777777" w:rsidR="00EB29FB" w:rsidRDefault="00EB29FB">
          <w:pPr>
            <w:autoSpaceDE w:val="0"/>
            <w:autoSpaceDN w:val="0"/>
            <w:ind w:hanging="640"/>
            <w:divId w:val="104693508"/>
            <w:rPr>
              <w:rFonts w:eastAsia="Times New Roman"/>
            </w:rPr>
          </w:pPr>
          <w:r w:rsidRPr="00042AB5">
            <w:rPr>
              <w:rFonts w:eastAsia="Times New Roman"/>
              <w:lang w:val="en-GB"/>
            </w:rPr>
            <w:t>16</w:t>
          </w:r>
          <w:r w:rsidRPr="00042AB5">
            <w:rPr>
              <w:rFonts w:eastAsia="Times New Roman"/>
              <w:lang w:val="en-GB"/>
            </w:rPr>
            <w:tab/>
            <w:t xml:space="preserve">Oude </w:t>
          </w:r>
          <w:proofErr w:type="spellStart"/>
          <w:r w:rsidRPr="00042AB5">
            <w:rPr>
              <w:rFonts w:eastAsia="Times New Roman"/>
              <w:lang w:val="en-GB"/>
            </w:rPr>
            <w:t>Munnink</w:t>
          </w:r>
          <w:proofErr w:type="spellEnd"/>
          <w:r w:rsidRPr="00042AB5">
            <w:rPr>
              <w:rFonts w:eastAsia="Times New Roman"/>
              <w:lang w:val="en-GB"/>
            </w:rPr>
            <w:t xml:space="preserve"> BB, </w:t>
          </w:r>
          <w:proofErr w:type="spellStart"/>
          <w:r w:rsidRPr="00042AB5">
            <w:rPr>
              <w:rFonts w:eastAsia="Times New Roman"/>
              <w:lang w:val="en-GB"/>
            </w:rPr>
            <w:t>Nieuwenhuijse</w:t>
          </w:r>
          <w:proofErr w:type="spellEnd"/>
          <w:r w:rsidRPr="00042AB5">
            <w:rPr>
              <w:rFonts w:eastAsia="Times New Roman"/>
              <w:lang w:val="en-GB"/>
            </w:rPr>
            <w:t xml:space="preserve"> DF, Stein M, </w:t>
          </w:r>
          <w:r w:rsidRPr="00042AB5">
            <w:rPr>
              <w:rFonts w:eastAsia="Times New Roman"/>
              <w:i/>
              <w:iCs/>
              <w:lang w:val="en-GB"/>
            </w:rPr>
            <w:t>et al.</w:t>
          </w:r>
          <w:r w:rsidRPr="00042AB5">
            <w:rPr>
              <w:rFonts w:eastAsia="Times New Roman"/>
              <w:lang w:val="en-GB"/>
            </w:rPr>
            <w:t xml:space="preserve"> </w:t>
          </w:r>
          <w:r>
            <w:rPr>
              <w:rFonts w:eastAsia="Times New Roman"/>
            </w:rPr>
            <w:t xml:space="preserve">Rapid SARS-CoV-2 whole-genome sequencing and analysis for informed public health decision-making in the Netherlands. </w:t>
          </w:r>
          <w:r>
            <w:rPr>
              <w:rFonts w:eastAsia="Times New Roman"/>
              <w:i/>
              <w:iCs/>
            </w:rPr>
            <w:t>Nature Medicine</w:t>
          </w:r>
          <w:r>
            <w:rPr>
              <w:rFonts w:eastAsia="Times New Roman"/>
            </w:rPr>
            <w:t xml:space="preserve"> 2020; </w:t>
          </w:r>
          <w:r>
            <w:rPr>
              <w:rFonts w:eastAsia="Times New Roman"/>
              <w:b/>
              <w:bCs/>
            </w:rPr>
            <w:t>26</w:t>
          </w:r>
          <w:r>
            <w:rPr>
              <w:rFonts w:eastAsia="Times New Roman"/>
            </w:rPr>
            <w:t>: 1405–10.</w:t>
          </w:r>
        </w:p>
        <w:p w14:paraId="7C472153" w14:textId="77777777" w:rsidR="00EB29FB" w:rsidRDefault="00EB29FB">
          <w:pPr>
            <w:autoSpaceDE w:val="0"/>
            <w:autoSpaceDN w:val="0"/>
            <w:ind w:hanging="640"/>
            <w:divId w:val="1655841003"/>
            <w:rPr>
              <w:rFonts w:eastAsia="Times New Roman"/>
            </w:rPr>
          </w:pPr>
          <w:r>
            <w:rPr>
              <w:rFonts w:eastAsia="Times New Roman"/>
            </w:rPr>
            <w:t>17</w:t>
          </w:r>
          <w:r>
            <w:rPr>
              <w:rFonts w:eastAsia="Times New Roman"/>
            </w:rPr>
            <w:tab/>
          </w:r>
          <w:proofErr w:type="spellStart"/>
          <w:r>
            <w:rPr>
              <w:rFonts w:eastAsia="Times New Roman"/>
            </w:rPr>
            <w:t>Aksamentov</w:t>
          </w:r>
          <w:proofErr w:type="spellEnd"/>
          <w:r>
            <w:rPr>
              <w:rFonts w:eastAsia="Times New Roman"/>
            </w:rPr>
            <w:t xml:space="preserve"> I, Roemer C, </w:t>
          </w:r>
          <w:proofErr w:type="spellStart"/>
          <w:r>
            <w:rPr>
              <w:rFonts w:eastAsia="Times New Roman"/>
            </w:rPr>
            <w:t>Hodcroft</w:t>
          </w:r>
          <w:proofErr w:type="spellEnd"/>
          <w:r>
            <w:rPr>
              <w:rFonts w:eastAsia="Times New Roman"/>
            </w:rPr>
            <w:t xml:space="preserve"> EB, </w:t>
          </w:r>
          <w:proofErr w:type="spellStart"/>
          <w:r>
            <w:rPr>
              <w:rFonts w:eastAsia="Times New Roman"/>
            </w:rPr>
            <w:t>Neher</w:t>
          </w:r>
          <w:proofErr w:type="spellEnd"/>
          <w:r>
            <w:rPr>
              <w:rFonts w:eastAsia="Times New Roman"/>
            </w:rPr>
            <w:t xml:space="preserve"> RA. </w:t>
          </w:r>
          <w:proofErr w:type="spellStart"/>
          <w:r>
            <w:rPr>
              <w:rFonts w:eastAsia="Times New Roman"/>
            </w:rPr>
            <w:t>Nextclade</w:t>
          </w:r>
          <w:proofErr w:type="spellEnd"/>
          <w:r>
            <w:rPr>
              <w:rFonts w:eastAsia="Times New Roman"/>
            </w:rPr>
            <w:t xml:space="preserve">: clade assignment, mutation calling and quality control for viral genomes. </w:t>
          </w:r>
          <w:r>
            <w:rPr>
              <w:rFonts w:eastAsia="Times New Roman"/>
              <w:i/>
              <w:iCs/>
            </w:rPr>
            <w:t>Journal of Open Source Software</w:t>
          </w:r>
          <w:r>
            <w:rPr>
              <w:rFonts w:eastAsia="Times New Roman"/>
            </w:rPr>
            <w:t xml:space="preserve"> 2021; </w:t>
          </w:r>
          <w:r>
            <w:rPr>
              <w:rFonts w:eastAsia="Times New Roman"/>
              <w:b/>
              <w:bCs/>
            </w:rPr>
            <w:t>6</w:t>
          </w:r>
          <w:r>
            <w:rPr>
              <w:rFonts w:eastAsia="Times New Roman"/>
            </w:rPr>
            <w:t>: 3773.</w:t>
          </w:r>
        </w:p>
        <w:p w14:paraId="4FD66D21" w14:textId="77777777" w:rsidR="00EB29FB" w:rsidRPr="00EB29FB" w:rsidRDefault="00EB29FB">
          <w:pPr>
            <w:autoSpaceDE w:val="0"/>
            <w:autoSpaceDN w:val="0"/>
            <w:ind w:hanging="640"/>
            <w:divId w:val="1625574926"/>
            <w:rPr>
              <w:rFonts w:eastAsia="Times New Roman"/>
              <w:lang w:val="nl-NL"/>
            </w:rPr>
          </w:pPr>
          <w:r>
            <w:rPr>
              <w:rFonts w:eastAsia="Times New Roman"/>
            </w:rPr>
            <w:t>18</w:t>
          </w:r>
          <w:r>
            <w:rPr>
              <w:rFonts w:eastAsia="Times New Roman"/>
            </w:rPr>
            <w:tab/>
          </w:r>
          <w:proofErr w:type="spellStart"/>
          <w:r>
            <w:rPr>
              <w:rFonts w:eastAsia="Times New Roman"/>
            </w:rPr>
            <w:t>Hodcroft</w:t>
          </w:r>
          <w:proofErr w:type="spellEnd"/>
          <w:r>
            <w:rPr>
              <w:rFonts w:eastAsia="Times New Roman"/>
            </w:rPr>
            <w:t xml:space="preserve"> EB, Zuber M, Nadeau S, </w:t>
          </w:r>
          <w:r>
            <w:rPr>
              <w:rFonts w:eastAsia="Times New Roman"/>
              <w:i/>
              <w:iCs/>
            </w:rPr>
            <w:t>et al.</w:t>
          </w:r>
          <w:r>
            <w:rPr>
              <w:rFonts w:eastAsia="Times New Roman"/>
            </w:rPr>
            <w:t xml:space="preserve"> Spread of a SARS-CoV-2 variant through Europe in the summer of 2020. </w:t>
          </w:r>
          <w:r w:rsidRPr="00EB29FB">
            <w:rPr>
              <w:rFonts w:eastAsia="Times New Roman"/>
              <w:i/>
              <w:iCs/>
              <w:lang w:val="nl-NL"/>
            </w:rPr>
            <w:t>Nature 2021 595:7869</w:t>
          </w:r>
          <w:r w:rsidRPr="00EB29FB">
            <w:rPr>
              <w:rFonts w:eastAsia="Times New Roman"/>
              <w:lang w:val="nl-NL"/>
            </w:rPr>
            <w:t xml:space="preserve"> 2021; </w:t>
          </w:r>
          <w:r w:rsidRPr="00EB29FB">
            <w:rPr>
              <w:rFonts w:eastAsia="Times New Roman"/>
              <w:b/>
              <w:bCs/>
              <w:lang w:val="nl-NL"/>
            </w:rPr>
            <w:t>595</w:t>
          </w:r>
          <w:r w:rsidRPr="00EB29FB">
            <w:rPr>
              <w:rFonts w:eastAsia="Times New Roman"/>
              <w:lang w:val="nl-NL"/>
            </w:rPr>
            <w:t>: 707–12.</w:t>
          </w:r>
        </w:p>
        <w:p w14:paraId="70256E1E" w14:textId="77777777" w:rsidR="00EB29FB" w:rsidRDefault="00EB29FB">
          <w:pPr>
            <w:autoSpaceDE w:val="0"/>
            <w:autoSpaceDN w:val="0"/>
            <w:ind w:hanging="640"/>
            <w:divId w:val="136149986"/>
            <w:rPr>
              <w:rFonts w:eastAsia="Times New Roman"/>
            </w:rPr>
          </w:pPr>
          <w:r w:rsidRPr="00EB29FB">
            <w:rPr>
              <w:rFonts w:eastAsia="Times New Roman"/>
              <w:lang w:val="nl-NL"/>
            </w:rPr>
            <w:lastRenderedPageBreak/>
            <w:t>19</w:t>
          </w:r>
          <w:r w:rsidRPr="00EB29FB">
            <w:rPr>
              <w:rFonts w:eastAsia="Times New Roman"/>
              <w:lang w:val="nl-NL"/>
            </w:rPr>
            <w:tab/>
          </w:r>
          <w:proofErr w:type="spellStart"/>
          <w:r w:rsidRPr="00EB29FB">
            <w:rPr>
              <w:rFonts w:eastAsia="Times New Roman"/>
              <w:lang w:val="nl-NL"/>
            </w:rPr>
            <w:t>Koopsen</w:t>
          </w:r>
          <w:proofErr w:type="spellEnd"/>
          <w:r w:rsidRPr="00EB29FB">
            <w:rPr>
              <w:rFonts w:eastAsia="Times New Roman"/>
              <w:lang w:val="nl-NL"/>
            </w:rPr>
            <w:t xml:space="preserve"> J, van Ewijk CE, </w:t>
          </w:r>
          <w:proofErr w:type="spellStart"/>
          <w:r w:rsidRPr="00EB29FB">
            <w:rPr>
              <w:rFonts w:eastAsia="Times New Roman"/>
              <w:lang w:val="nl-NL"/>
            </w:rPr>
            <w:t>Bavalia</w:t>
          </w:r>
          <w:proofErr w:type="spellEnd"/>
          <w:r w:rsidRPr="00EB29FB">
            <w:rPr>
              <w:rFonts w:eastAsia="Times New Roman"/>
              <w:lang w:val="nl-NL"/>
            </w:rPr>
            <w:t xml:space="preserve"> R, </w:t>
          </w:r>
          <w:r w:rsidRPr="00EB29FB">
            <w:rPr>
              <w:rFonts w:eastAsia="Times New Roman"/>
              <w:i/>
              <w:iCs/>
              <w:lang w:val="nl-NL"/>
            </w:rPr>
            <w:t>et al.</w:t>
          </w:r>
          <w:r w:rsidRPr="00EB29FB">
            <w:rPr>
              <w:rFonts w:eastAsia="Times New Roman"/>
              <w:lang w:val="nl-NL"/>
            </w:rPr>
            <w:t xml:space="preserve"> </w:t>
          </w:r>
          <w:r>
            <w:rPr>
              <w:rFonts w:eastAsia="Times New Roman"/>
            </w:rPr>
            <w:t xml:space="preserve">Epidemiologic and Genomic Analysis of SARS-CoV-2 Delta Variant Superspreading Event in Nightclub, the Netherlands, June 2021. </w:t>
          </w:r>
          <w:r>
            <w:rPr>
              <w:rFonts w:eastAsia="Times New Roman"/>
              <w:i/>
              <w:iCs/>
            </w:rPr>
            <w:t>Emerging infectious diseases</w:t>
          </w:r>
          <w:r>
            <w:rPr>
              <w:rFonts w:eastAsia="Times New Roman"/>
            </w:rPr>
            <w:t xml:space="preserve"> 2022; </w:t>
          </w:r>
          <w:r>
            <w:rPr>
              <w:rFonts w:eastAsia="Times New Roman"/>
              <w:b/>
              <w:bCs/>
            </w:rPr>
            <w:t>28</w:t>
          </w:r>
          <w:r>
            <w:rPr>
              <w:rFonts w:eastAsia="Times New Roman"/>
            </w:rPr>
            <w:t>. DOI:10.3201/EID2805.212019.</w:t>
          </w:r>
        </w:p>
        <w:p w14:paraId="66FE5AA6" w14:textId="77777777" w:rsidR="00EB29FB" w:rsidRDefault="00EB29FB">
          <w:pPr>
            <w:autoSpaceDE w:val="0"/>
            <w:autoSpaceDN w:val="0"/>
            <w:ind w:hanging="640"/>
            <w:divId w:val="1220826793"/>
            <w:rPr>
              <w:rFonts w:eastAsia="Times New Roman"/>
            </w:rPr>
          </w:pPr>
          <w:r>
            <w:rPr>
              <w:rFonts w:eastAsia="Times New Roman"/>
            </w:rPr>
            <w:t>20</w:t>
          </w:r>
          <w:r>
            <w:rPr>
              <w:rFonts w:eastAsia="Times New Roman"/>
            </w:rPr>
            <w:tab/>
            <w:t xml:space="preserve">Brito AF, </w:t>
          </w:r>
          <w:proofErr w:type="spellStart"/>
          <w:r>
            <w:rPr>
              <w:rFonts w:eastAsia="Times New Roman"/>
            </w:rPr>
            <w:t>Semenova</w:t>
          </w:r>
          <w:proofErr w:type="spellEnd"/>
          <w:r>
            <w:rPr>
              <w:rFonts w:eastAsia="Times New Roman"/>
            </w:rPr>
            <w:t xml:space="preserve"> E, </w:t>
          </w:r>
          <w:proofErr w:type="spellStart"/>
          <w:r>
            <w:rPr>
              <w:rFonts w:eastAsia="Times New Roman"/>
            </w:rPr>
            <w:t>Dudas</w:t>
          </w:r>
          <w:proofErr w:type="spellEnd"/>
          <w:r>
            <w:rPr>
              <w:rFonts w:eastAsia="Times New Roman"/>
            </w:rPr>
            <w:t xml:space="preserve"> G, </w:t>
          </w:r>
          <w:r>
            <w:rPr>
              <w:rFonts w:eastAsia="Times New Roman"/>
              <w:i/>
              <w:iCs/>
            </w:rPr>
            <w:t>et al.</w:t>
          </w:r>
          <w:r>
            <w:rPr>
              <w:rFonts w:eastAsia="Times New Roman"/>
            </w:rPr>
            <w:t xml:space="preserve"> Global disparities in SARS-CoV-2 genomic surveillance. </w:t>
          </w:r>
          <w:proofErr w:type="spellStart"/>
          <w:r>
            <w:rPr>
              <w:rFonts w:eastAsia="Times New Roman"/>
              <w:i/>
              <w:iCs/>
            </w:rPr>
            <w:t>medRxiv</w:t>
          </w:r>
          <w:proofErr w:type="spellEnd"/>
          <w:r>
            <w:rPr>
              <w:rFonts w:eastAsia="Times New Roman"/>
            </w:rPr>
            <w:t xml:space="preserve"> 2021; : 2021.08.21.21262393.</w:t>
          </w:r>
        </w:p>
        <w:p w14:paraId="46E885EB" w14:textId="77777777" w:rsidR="00EB29FB" w:rsidRDefault="00EB29FB">
          <w:pPr>
            <w:autoSpaceDE w:val="0"/>
            <w:autoSpaceDN w:val="0"/>
            <w:ind w:hanging="640"/>
            <w:divId w:val="935595572"/>
            <w:rPr>
              <w:rFonts w:eastAsia="Times New Roman"/>
            </w:rPr>
          </w:pPr>
          <w:r w:rsidRPr="00EB29FB">
            <w:rPr>
              <w:rFonts w:eastAsia="Times New Roman"/>
              <w:lang w:val="nl-NL"/>
            </w:rPr>
            <w:t>21</w:t>
          </w:r>
          <w:r w:rsidRPr="00EB29FB">
            <w:rPr>
              <w:rFonts w:eastAsia="Times New Roman"/>
              <w:lang w:val="nl-NL"/>
            </w:rPr>
            <w:tab/>
          </w:r>
          <w:proofErr w:type="spellStart"/>
          <w:r w:rsidRPr="00EB29FB">
            <w:rPr>
              <w:rFonts w:eastAsia="Times New Roman"/>
              <w:lang w:val="nl-NL"/>
            </w:rPr>
            <w:t>Osnes</w:t>
          </w:r>
          <w:proofErr w:type="spellEnd"/>
          <w:r w:rsidRPr="00EB29FB">
            <w:rPr>
              <w:rFonts w:eastAsia="Times New Roman"/>
              <w:lang w:val="nl-NL"/>
            </w:rPr>
            <w:t xml:space="preserve"> MN, </w:t>
          </w:r>
          <w:proofErr w:type="spellStart"/>
          <w:r w:rsidRPr="00EB29FB">
            <w:rPr>
              <w:rFonts w:eastAsia="Times New Roman"/>
              <w:lang w:val="nl-NL"/>
            </w:rPr>
            <w:t>Alfsnes</w:t>
          </w:r>
          <w:proofErr w:type="spellEnd"/>
          <w:r w:rsidRPr="00EB29FB">
            <w:rPr>
              <w:rFonts w:eastAsia="Times New Roman"/>
              <w:lang w:val="nl-NL"/>
            </w:rPr>
            <w:t xml:space="preserve"> K, </w:t>
          </w:r>
          <w:proofErr w:type="spellStart"/>
          <w:r w:rsidRPr="00EB29FB">
            <w:rPr>
              <w:rFonts w:eastAsia="Times New Roman"/>
              <w:lang w:val="nl-NL"/>
            </w:rPr>
            <w:t>Bråte</w:t>
          </w:r>
          <w:proofErr w:type="spellEnd"/>
          <w:r w:rsidRPr="00EB29FB">
            <w:rPr>
              <w:rFonts w:eastAsia="Times New Roman"/>
              <w:lang w:val="nl-NL"/>
            </w:rPr>
            <w:t xml:space="preserve"> J, </w:t>
          </w:r>
          <w:r w:rsidRPr="00EB29FB">
            <w:rPr>
              <w:rFonts w:eastAsia="Times New Roman"/>
              <w:i/>
              <w:iCs/>
              <w:lang w:val="nl-NL"/>
            </w:rPr>
            <w:t>et al.</w:t>
          </w:r>
          <w:r w:rsidRPr="00EB29FB">
            <w:rPr>
              <w:rFonts w:eastAsia="Times New Roman"/>
              <w:lang w:val="nl-NL"/>
            </w:rPr>
            <w:t xml:space="preserve"> </w:t>
          </w:r>
          <w:r>
            <w:rPr>
              <w:rFonts w:eastAsia="Times New Roman"/>
            </w:rPr>
            <w:t xml:space="preserve">The impact of global lineage dynamics, border restrictions, and emergence of the B.1.1.7 lineage on the SARS-CoV-2 epidemic in Norway. </w:t>
          </w:r>
          <w:r>
            <w:rPr>
              <w:rFonts w:eastAsia="Times New Roman"/>
              <w:i/>
              <w:iCs/>
            </w:rPr>
            <w:t>Virus Evolution</w:t>
          </w:r>
          <w:r>
            <w:rPr>
              <w:rFonts w:eastAsia="Times New Roman"/>
            </w:rPr>
            <w:t xml:space="preserve"> 2021; </w:t>
          </w:r>
          <w:r>
            <w:rPr>
              <w:rFonts w:eastAsia="Times New Roman"/>
              <w:b/>
              <w:bCs/>
            </w:rPr>
            <w:t>7</w:t>
          </w:r>
          <w:r>
            <w:rPr>
              <w:rFonts w:eastAsia="Times New Roman"/>
            </w:rPr>
            <w:t>: 1–7.</w:t>
          </w:r>
        </w:p>
        <w:p w14:paraId="61666CA0" w14:textId="77777777" w:rsidR="00EB29FB" w:rsidRDefault="00EB29FB">
          <w:pPr>
            <w:autoSpaceDE w:val="0"/>
            <w:autoSpaceDN w:val="0"/>
            <w:ind w:hanging="640"/>
            <w:divId w:val="1874033128"/>
            <w:rPr>
              <w:rFonts w:eastAsia="Times New Roman"/>
            </w:rPr>
          </w:pPr>
          <w:r>
            <w:rPr>
              <w:rFonts w:eastAsia="Times New Roman"/>
            </w:rPr>
            <w:t>22</w:t>
          </w:r>
          <w:r>
            <w:rPr>
              <w:rFonts w:eastAsia="Times New Roman"/>
            </w:rPr>
            <w:tab/>
          </w:r>
          <w:proofErr w:type="spellStart"/>
          <w:r>
            <w:rPr>
              <w:rFonts w:eastAsia="Times New Roman"/>
            </w:rPr>
            <w:t>Michaelsen</w:t>
          </w:r>
          <w:proofErr w:type="spellEnd"/>
          <w:r>
            <w:rPr>
              <w:rFonts w:eastAsia="Times New Roman"/>
            </w:rPr>
            <w:t xml:space="preserve"> TY, </w:t>
          </w:r>
          <w:proofErr w:type="spellStart"/>
          <w:r>
            <w:rPr>
              <w:rFonts w:eastAsia="Times New Roman"/>
            </w:rPr>
            <w:t>Bennedbæk</w:t>
          </w:r>
          <w:proofErr w:type="spellEnd"/>
          <w:r>
            <w:rPr>
              <w:rFonts w:eastAsia="Times New Roman"/>
            </w:rPr>
            <w:t xml:space="preserve"> M, Christiansen LE, </w:t>
          </w:r>
          <w:r>
            <w:rPr>
              <w:rFonts w:eastAsia="Times New Roman"/>
              <w:i/>
              <w:iCs/>
            </w:rPr>
            <w:t>et al.</w:t>
          </w:r>
          <w:r>
            <w:rPr>
              <w:rFonts w:eastAsia="Times New Roman"/>
            </w:rPr>
            <w:t xml:space="preserve"> Introduction and transmission of SARS-CoV-2 B.1.1.7 in Denmark. </w:t>
          </w:r>
          <w:proofErr w:type="spellStart"/>
          <w:r>
            <w:rPr>
              <w:rFonts w:eastAsia="Times New Roman"/>
              <w:i/>
              <w:iCs/>
            </w:rPr>
            <w:t>medRxiv</w:t>
          </w:r>
          <w:proofErr w:type="spellEnd"/>
          <w:r>
            <w:rPr>
              <w:rFonts w:eastAsia="Times New Roman"/>
            </w:rPr>
            <w:t xml:space="preserve"> 2021; : 2021.06.04.21258333.</w:t>
          </w:r>
        </w:p>
        <w:p w14:paraId="31621150" w14:textId="77777777" w:rsidR="00EB29FB" w:rsidRDefault="00EB29FB">
          <w:pPr>
            <w:autoSpaceDE w:val="0"/>
            <w:autoSpaceDN w:val="0"/>
            <w:ind w:hanging="640"/>
            <w:divId w:val="1543788944"/>
            <w:rPr>
              <w:rFonts w:eastAsia="Times New Roman"/>
            </w:rPr>
          </w:pPr>
          <w:r w:rsidRPr="00EB29FB">
            <w:rPr>
              <w:rFonts w:eastAsia="Times New Roman"/>
              <w:lang w:val="nl-NL"/>
            </w:rPr>
            <w:t>23</w:t>
          </w:r>
          <w:r w:rsidRPr="00EB29FB">
            <w:rPr>
              <w:rFonts w:eastAsia="Times New Roman"/>
              <w:lang w:val="nl-NL"/>
            </w:rPr>
            <w:tab/>
          </w:r>
          <w:proofErr w:type="spellStart"/>
          <w:r w:rsidRPr="00EB29FB">
            <w:rPr>
              <w:rFonts w:eastAsia="Times New Roman"/>
              <w:lang w:val="nl-NL"/>
            </w:rPr>
            <w:t>Lemey</w:t>
          </w:r>
          <w:proofErr w:type="spellEnd"/>
          <w:r w:rsidRPr="00EB29FB">
            <w:rPr>
              <w:rFonts w:eastAsia="Times New Roman"/>
              <w:lang w:val="nl-NL"/>
            </w:rPr>
            <w:t xml:space="preserve"> P, </w:t>
          </w:r>
          <w:proofErr w:type="spellStart"/>
          <w:r w:rsidRPr="00EB29FB">
            <w:rPr>
              <w:rFonts w:eastAsia="Times New Roman"/>
              <w:lang w:val="nl-NL"/>
            </w:rPr>
            <w:t>Ruktanonchai</w:t>
          </w:r>
          <w:proofErr w:type="spellEnd"/>
          <w:r w:rsidRPr="00EB29FB">
            <w:rPr>
              <w:rFonts w:eastAsia="Times New Roman"/>
              <w:lang w:val="nl-NL"/>
            </w:rPr>
            <w:t xml:space="preserve"> N, Hong SL, </w:t>
          </w:r>
          <w:r w:rsidRPr="00EB29FB">
            <w:rPr>
              <w:rFonts w:eastAsia="Times New Roman"/>
              <w:i/>
              <w:iCs/>
              <w:lang w:val="nl-NL"/>
            </w:rPr>
            <w:t>et al.</w:t>
          </w:r>
          <w:r w:rsidRPr="00EB29FB">
            <w:rPr>
              <w:rFonts w:eastAsia="Times New Roman"/>
              <w:lang w:val="nl-NL"/>
            </w:rPr>
            <w:t xml:space="preserve"> </w:t>
          </w:r>
          <w:r>
            <w:rPr>
              <w:rFonts w:eastAsia="Times New Roman"/>
            </w:rPr>
            <w:t xml:space="preserve">Untangling introductions and persistence in COVID-19 resurgence in Europe. </w:t>
          </w:r>
          <w:r>
            <w:rPr>
              <w:rFonts w:eastAsia="Times New Roman"/>
              <w:i/>
              <w:iCs/>
            </w:rPr>
            <w:t>Nature 2021 595:7869</w:t>
          </w:r>
          <w:r>
            <w:rPr>
              <w:rFonts w:eastAsia="Times New Roman"/>
            </w:rPr>
            <w:t xml:space="preserve"> 2021; </w:t>
          </w:r>
          <w:r>
            <w:rPr>
              <w:rFonts w:eastAsia="Times New Roman"/>
              <w:b/>
              <w:bCs/>
            </w:rPr>
            <w:t>595</w:t>
          </w:r>
          <w:r>
            <w:rPr>
              <w:rFonts w:eastAsia="Times New Roman"/>
            </w:rPr>
            <w:t>: 713–7.</w:t>
          </w:r>
        </w:p>
        <w:p w14:paraId="1A3F0614" w14:textId="77777777" w:rsidR="00EB29FB" w:rsidRPr="00EB29FB" w:rsidRDefault="00EB29FB">
          <w:pPr>
            <w:autoSpaceDE w:val="0"/>
            <w:autoSpaceDN w:val="0"/>
            <w:ind w:hanging="640"/>
            <w:divId w:val="403458593"/>
            <w:rPr>
              <w:rFonts w:eastAsia="Times New Roman"/>
              <w:lang w:val="nl-NL"/>
            </w:rPr>
          </w:pPr>
          <w:r>
            <w:rPr>
              <w:rFonts w:eastAsia="Times New Roman"/>
            </w:rPr>
            <w:t>24</w:t>
          </w:r>
          <w:r>
            <w:rPr>
              <w:rFonts w:eastAsia="Times New Roman"/>
            </w:rPr>
            <w:tab/>
            <w:t xml:space="preserve">Nadeau SA, Vaughan TG, </w:t>
          </w:r>
          <w:proofErr w:type="spellStart"/>
          <w:r>
            <w:rPr>
              <w:rFonts w:eastAsia="Times New Roman"/>
            </w:rPr>
            <w:t>Scire</w:t>
          </w:r>
          <w:proofErr w:type="spellEnd"/>
          <w:r>
            <w:rPr>
              <w:rFonts w:eastAsia="Times New Roman"/>
            </w:rPr>
            <w:t xml:space="preserve"> J, Huisman JS, Stadler T. The origin and early spread of SARS-CoV-2 in Europe. </w:t>
          </w:r>
          <w:r>
            <w:rPr>
              <w:rFonts w:eastAsia="Times New Roman"/>
              <w:i/>
              <w:iCs/>
            </w:rPr>
            <w:t>Proceedings of the National Academy of Sciences of the United States of America</w:t>
          </w:r>
          <w:r>
            <w:rPr>
              <w:rFonts w:eastAsia="Times New Roman"/>
            </w:rPr>
            <w:t xml:space="preserve"> 2021; </w:t>
          </w:r>
          <w:r>
            <w:rPr>
              <w:rFonts w:eastAsia="Times New Roman"/>
              <w:b/>
              <w:bCs/>
            </w:rPr>
            <w:t>118</w:t>
          </w:r>
          <w:r>
            <w:rPr>
              <w:rFonts w:eastAsia="Times New Roman"/>
            </w:rPr>
            <w:t xml:space="preserve">. </w:t>
          </w:r>
          <w:r w:rsidRPr="00EB29FB">
            <w:rPr>
              <w:rFonts w:eastAsia="Times New Roman"/>
              <w:lang w:val="nl-NL"/>
            </w:rPr>
            <w:t>DOI:10.1073/pnas.2012008118.</w:t>
          </w:r>
        </w:p>
        <w:p w14:paraId="7ED8E2D6" w14:textId="77777777" w:rsidR="00EB29FB" w:rsidRDefault="00EB29FB">
          <w:pPr>
            <w:autoSpaceDE w:val="0"/>
            <w:autoSpaceDN w:val="0"/>
            <w:ind w:hanging="640"/>
            <w:divId w:val="1879245953"/>
            <w:rPr>
              <w:rFonts w:eastAsia="Times New Roman"/>
            </w:rPr>
          </w:pPr>
          <w:r w:rsidRPr="00EB29FB">
            <w:rPr>
              <w:rFonts w:eastAsia="Times New Roman"/>
              <w:lang w:val="nl-NL"/>
            </w:rPr>
            <w:t>25</w:t>
          </w:r>
          <w:r w:rsidRPr="00EB29FB">
            <w:rPr>
              <w:rFonts w:eastAsia="Times New Roman"/>
              <w:lang w:val="nl-NL"/>
            </w:rPr>
            <w:tab/>
          </w:r>
          <w:proofErr w:type="spellStart"/>
          <w:r w:rsidRPr="00EB29FB">
            <w:rPr>
              <w:rFonts w:eastAsia="Times New Roman"/>
              <w:lang w:val="nl-NL"/>
            </w:rPr>
            <w:t>Worobey</w:t>
          </w:r>
          <w:proofErr w:type="spellEnd"/>
          <w:r w:rsidRPr="00EB29FB">
            <w:rPr>
              <w:rFonts w:eastAsia="Times New Roman"/>
              <w:lang w:val="nl-NL"/>
            </w:rPr>
            <w:t xml:space="preserve"> M, </w:t>
          </w:r>
          <w:proofErr w:type="spellStart"/>
          <w:r w:rsidRPr="00EB29FB">
            <w:rPr>
              <w:rFonts w:eastAsia="Times New Roman"/>
              <w:lang w:val="nl-NL"/>
            </w:rPr>
            <w:t>Pekar</w:t>
          </w:r>
          <w:proofErr w:type="spellEnd"/>
          <w:r w:rsidRPr="00EB29FB">
            <w:rPr>
              <w:rFonts w:eastAsia="Times New Roman"/>
              <w:lang w:val="nl-NL"/>
            </w:rPr>
            <w:t xml:space="preserve"> J, Larsen BB, </w:t>
          </w:r>
          <w:r w:rsidRPr="00EB29FB">
            <w:rPr>
              <w:rFonts w:eastAsia="Times New Roman"/>
              <w:i/>
              <w:iCs/>
              <w:lang w:val="nl-NL"/>
            </w:rPr>
            <w:t>et al.</w:t>
          </w:r>
          <w:r w:rsidRPr="00EB29FB">
            <w:rPr>
              <w:rFonts w:eastAsia="Times New Roman"/>
              <w:lang w:val="nl-NL"/>
            </w:rPr>
            <w:t xml:space="preserve"> </w:t>
          </w:r>
          <w:r>
            <w:rPr>
              <w:rFonts w:eastAsia="Times New Roman"/>
            </w:rPr>
            <w:t xml:space="preserve">The emergence of SARS-CoV-2 in Europe and North America. </w:t>
          </w:r>
          <w:r>
            <w:rPr>
              <w:rFonts w:eastAsia="Times New Roman"/>
              <w:i/>
              <w:iCs/>
            </w:rPr>
            <w:t>Science</w:t>
          </w:r>
          <w:r>
            <w:rPr>
              <w:rFonts w:eastAsia="Times New Roman"/>
            </w:rPr>
            <w:t xml:space="preserve"> 2020; </w:t>
          </w:r>
          <w:r>
            <w:rPr>
              <w:rFonts w:eastAsia="Times New Roman"/>
              <w:b/>
              <w:bCs/>
            </w:rPr>
            <w:t>370</w:t>
          </w:r>
          <w:r>
            <w:rPr>
              <w:rFonts w:eastAsia="Times New Roman"/>
            </w:rPr>
            <w:t>: 564–70.</w:t>
          </w:r>
        </w:p>
        <w:p w14:paraId="61832713" w14:textId="77777777" w:rsidR="00EB29FB" w:rsidRDefault="00EB29FB">
          <w:pPr>
            <w:autoSpaceDE w:val="0"/>
            <w:autoSpaceDN w:val="0"/>
            <w:ind w:hanging="640"/>
            <w:divId w:val="1064454445"/>
            <w:rPr>
              <w:rFonts w:eastAsia="Times New Roman"/>
            </w:rPr>
          </w:pPr>
          <w:r>
            <w:rPr>
              <w:rFonts w:eastAsia="Times New Roman"/>
            </w:rPr>
            <w:t>26</w:t>
          </w:r>
          <w:r>
            <w:rPr>
              <w:rFonts w:eastAsia="Times New Roman"/>
            </w:rPr>
            <w:tab/>
            <w:t xml:space="preserve">Viana R, </w:t>
          </w:r>
          <w:proofErr w:type="spellStart"/>
          <w:r>
            <w:rPr>
              <w:rFonts w:eastAsia="Times New Roman"/>
            </w:rPr>
            <w:t>Moyo</w:t>
          </w:r>
          <w:proofErr w:type="spellEnd"/>
          <w:r>
            <w:rPr>
              <w:rFonts w:eastAsia="Times New Roman"/>
            </w:rPr>
            <w:t xml:space="preserve"> S, Amoako DG, </w:t>
          </w:r>
          <w:r>
            <w:rPr>
              <w:rFonts w:eastAsia="Times New Roman"/>
              <w:i/>
              <w:iCs/>
            </w:rPr>
            <w:t>et al.</w:t>
          </w:r>
          <w:r>
            <w:rPr>
              <w:rFonts w:eastAsia="Times New Roman"/>
            </w:rPr>
            <w:t xml:space="preserve"> Rapid epidemic expansion of the SARS-CoV-2 Omicron variant in southern Africa. </w:t>
          </w:r>
          <w:r>
            <w:rPr>
              <w:rFonts w:eastAsia="Times New Roman"/>
              <w:i/>
              <w:iCs/>
            </w:rPr>
            <w:t>Nature 2022</w:t>
          </w:r>
          <w:r>
            <w:rPr>
              <w:rFonts w:eastAsia="Times New Roman"/>
            </w:rPr>
            <w:t xml:space="preserve"> 2022; : 1–10.</w:t>
          </w:r>
        </w:p>
        <w:p w14:paraId="7F7EDD23" w14:textId="77777777" w:rsidR="00EB29FB" w:rsidRDefault="00EB29FB">
          <w:pPr>
            <w:autoSpaceDE w:val="0"/>
            <w:autoSpaceDN w:val="0"/>
            <w:ind w:hanging="640"/>
            <w:divId w:val="1640694546"/>
            <w:rPr>
              <w:rFonts w:eastAsia="Times New Roman"/>
            </w:rPr>
          </w:pPr>
          <w:r>
            <w:rPr>
              <w:rFonts w:eastAsia="Times New Roman"/>
            </w:rPr>
            <w:t>27</w:t>
          </w:r>
          <w:r>
            <w:rPr>
              <w:rFonts w:eastAsia="Times New Roman"/>
            </w:rPr>
            <w:tab/>
            <w:t xml:space="preserve">Russell TW, Wu JT, Clifford S, Edmunds WJ, Kucharski AJ, Jit M. Effect of internationally imported cases on internal spread of COVID-19: a mathematical modelling study. </w:t>
          </w:r>
          <w:r>
            <w:rPr>
              <w:rFonts w:eastAsia="Times New Roman"/>
              <w:i/>
              <w:iCs/>
            </w:rPr>
            <w:t>The Lancet Public Health</w:t>
          </w:r>
          <w:r>
            <w:rPr>
              <w:rFonts w:eastAsia="Times New Roman"/>
            </w:rPr>
            <w:t xml:space="preserve"> 2021; </w:t>
          </w:r>
          <w:r>
            <w:rPr>
              <w:rFonts w:eastAsia="Times New Roman"/>
              <w:b/>
              <w:bCs/>
            </w:rPr>
            <w:t>6</w:t>
          </w:r>
          <w:r>
            <w:rPr>
              <w:rFonts w:eastAsia="Times New Roman"/>
            </w:rPr>
            <w:t>. DOI:10.1016/S2468-2667(20)30263-2.</w:t>
          </w:r>
        </w:p>
        <w:p w14:paraId="40F694BB" w14:textId="77777777" w:rsidR="00EB29FB" w:rsidRDefault="00EB29FB">
          <w:pPr>
            <w:autoSpaceDE w:val="0"/>
            <w:autoSpaceDN w:val="0"/>
            <w:ind w:hanging="640"/>
            <w:divId w:val="1447040297"/>
            <w:rPr>
              <w:rFonts w:eastAsia="Times New Roman"/>
            </w:rPr>
          </w:pPr>
          <w:r w:rsidRPr="00042AB5">
            <w:rPr>
              <w:rFonts w:eastAsia="Times New Roman"/>
              <w:lang w:val="en-GB"/>
            </w:rPr>
            <w:t>28</w:t>
          </w:r>
          <w:r w:rsidRPr="00042AB5">
            <w:rPr>
              <w:rFonts w:eastAsia="Times New Roman"/>
              <w:lang w:val="en-GB"/>
            </w:rPr>
            <w:tab/>
            <w:t xml:space="preserve">Kraemer MUG, Hill V, </w:t>
          </w:r>
          <w:proofErr w:type="spellStart"/>
          <w:r w:rsidRPr="00042AB5">
            <w:rPr>
              <w:rFonts w:eastAsia="Times New Roman"/>
              <w:lang w:val="en-GB"/>
            </w:rPr>
            <w:t>Ruis</w:t>
          </w:r>
          <w:proofErr w:type="spellEnd"/>
          <w:r w:rsidRPr="00042AB5">
            <w:rPr>
              <w:rFonts w:eastAsia="Times New Roman"/>
              <w:lang w:val="en-GB"/>
            </w:rPr>
            <w:t xml:space="preserve"> C, </w:t>
          </w:r>
          <w:r w:rsidRPr="00042AB5">
            <w:rPr>
              <w:rFonts w:eastAsia="Times New Roman"/>
              <w:i/>
              <w:iCs/>
              <w:lang w:val="en-GB"/>
            </w:rPr>
            <w:t>et al.</w:t>
          </w:r>
          <w:r w:rsidRPr="00042AB5">
            <w:rPr>
              <w:rFonts w:eastAsia="Times New Roman"/>
              <w:lang w:val="en-GB"/>
            </w:rPr>
            <w:t xml:space="preserve"> </w:t>
          </w:r>
          <w:r>
            <w:rPr>
              <w:rFonts w:eastAsia="Times New Roman"/>
            </w:rPr>
            <w:t xml:space="preserve">Spatiotemporal invasion dynamics of SARS-CoV-2 lineage B.1.1.7 emergence. </w:t>
          </w:r>
          <w:r>
            <w:rPr>
              <w:rFonts w:eastAsia="Times New Roman"/>
              <w:i/>
              <w:iCs/>
            </w:rPr>
            <w:t>Science</w:t>
          </w:r>
          <w:r>
            <w:rPr>
              <w:rFonts w:eastAsia="Times New Roman"/>
            </w:rPr>
            <w:t xml:space="preserve"> 2021; </w:t>
          </w:r>
          <w:r>
            <w:rPr>
              <w:rFonts w:eastAsia="Times New Roman"/>
              <w:b/>
              <w:bCs/>
            </w:rPr>
            <w:t>373</w:t>
          </w:r>
          <w:r>
            <w:rPr>
              <w:rFonts w:eastAsia="Times New Roman"/>
            </w:rPr>
            <w:t>: 889–95.</w:t>
          </w:r>
        </w:p>
        <w:p w14:paraId="4EB49E14" w14:textId="77777777" w:rsidR="00EB29FB" w:rsidRDefault="00EB29FB">
          <w:pPr>
            <w:autoSpaceDE w:val="0"/>
            <w:autoSpaceDN w:val="0"/>
            <w:ind w:hanging="640"/>
            <w:divId w:val="1358311652"/>
            <w:rPr>
              <w:rFonts w:eastAsia="Times New Roman"/>
            </w:rPr>
          </w:pPr>
          <w:r>
            <w:rPr>
              <w:rFonts w:eastAsia="Times New Roman"/>
            </w:rPr>
            <w:t>29</w:t>
          </w:r>
          <w:r>
            <w:rPr>
              <w:rFonts w:eastAsia="Times New Roman"/>
            </w:rPr>
            <w:tab/>
          </w:r>
          <w:proofErr w:type="spellStart"/>
          <w:r>
            <w:rPr>
              <w:rFonts w:eastAsia="Times New Roman"/>
            </w:rPr>
            <w:t>McCrone</w:t>
          </w:r>
          <w:proofErr w:type="spellEnd"/>
          <w:r>
            <w:rPr>
              <w:rFonts w:eastAsia="Times New Roman"/>
            </w:rPr>
            <w:t xml:space="preserve"> JT, Hill V, Bajaj S, </w:t>
          </w:r>
          <w:r>
            <w:rPr>
              <w:rFonts w:eastAsia="Times New Roman"/>
              <w:i/>
              <w:iCs/>
            </w:rPr>
            <w:t>et al.</w:t>
          </w:r>
          <w:r>
            <w:rPr>
              <w:rFonts w:eastAsia="Times New Roman"/>
            </w:rPr>
            <w:t xml:space="preserve"> Context-specific emergence and growth of the SARS-CoV-2 Delta variant. </w:t>
          </w:r>
          <w:proofErr w:type="spellStart"/>
          <w:r>
            <w:rPr>
              <w:rFonts w:eastAsia="Times New Roman"/>
              <w:i/>
              <w:iCs/>
            </w:rPr>
            <w:t>medRxiv</w:t>
          </w:r>
          <w:proofErr w:type="spellEnd"/>
          <w:r>
            <w:rPr>
              <w:rFonts w:eastAsia="Times New Roman"/>
            </w:rPr>
            <w:t xml:space="preserve"> 2021; : 2021.12.14.21267606.</w:t>
          </w:r>
        </w:p>
        <w:p w14:paraId="02213E6F" w14:textId="77777777" w:rsidR="00EB29FB" w:rsidRDefault="00EB29FB">
          <w:pPr>
            <w:autoSpaceDE w:val="0"/>
            <w:autoSpaceDN w:val="0"/>
            <w:ind w:hanging="640"/>
            <w:divId w:val="543444013"/>
            <w:rPr>
              <w:rFonts w:eastAsia="Times New Roman"/>
            </w:rPr>
          </w:pPr>
          <w:r w:rsidRPr="00EB29FB">
            <w:rPr>
              <w:rFonts w:eastAsia="Times New Roman"/>
              <w:lang w:val="nl-NL"/>
            </w:rPr>
            <w:t>30</w:t>
          </w:r>
          <w:r w:rsidRPr="00EB29FB">
            <w:rPr>
              <w:rFonts w:eastAsia="Times New Roman"/>
              <w:lang w:val="nl-NL"/>
            </w:rPr>
            <w:tab/>
          </w:r>
          <w:proofErr w:type="spellStart"/>
          <w:r w:rsidRPr="00EB29FB">
            <w:rPr>
              <w:rFonts w:eastAsia="Times New Roman"/>
              <w:lang w:val="nl-NL"/>
            </w:rPr>
            <w:t>Ruktanonchai</w:t>
          </w:r>
          <w:proofErr w:type="spellEnd"/>
          <w:r w:rsidRPr="00EB29FB">
            <w:rPr>
              <w:rFonts w:eastAsia="Times New Roman"/>
              <w:lang w:val="nl-NL"/>
            </w:rPr>
            <w:t xml:space="preserve"> NW, Floyd JR, </w:t>
          </w:r>
          <w:proofErr w:type="spellStart"/>
          <w:r w:rsidRPr="00EB29FB">
            <w:rPr>
              <w:rFonts w:eastAsia="Times New Roman"/>
              <w:lang w:val="nl-NL"/>
            </w:rPr>
            <w:t>Lai</w:t>
          </w:r>
          <w:proofErr w:type="spellEnd"/>
          <w:r w:rsidRPr="00EB29FB">
            <w:rPr>
              <w:rFonts w:eastAsia="Times New Roman"/>
              <w:lang w:val="nl-NL"/>
            </w:rPr>
            <w:t xml:space="preserve"> S, </w:t>
          </w:r>
          <w:r w:rsidRPr="00EB29FB">
            <w:rPr>
              <w:rFonts w:eastAsia="Times New Roman"/>
              <w:i/>
              <w:iCs/>
              <w:lang w:val="nl-NL"/>
            </w:rPr>
            <w:t>et al.</w:t>
          </w:r>
          <w:r w:rsidRPr="00EB29FB">
            <w:rPr>
              <w:rFonts w:eastAsia="Times New Roman"/>
              <w:lang w:val="nl-NL"/>
            </w:rPr>
            <w:t xml:space="preserve"> </w:t>
          </w:r>
          <w:r>
            <w:rPr>
              <w:rFonts w:eastAsia="Times New Roman"/>
            </w:rPr>
            <w:t xml:space="preserve">Assessing the impact of coordinated COVID-19 exit strategies across Europe. </w:t>
          </w:r>
          <w:r>
            <w:rPr>
              <w:rFonts w:eastAsia="Times New Roman"/>
              <w:i/>
              <w:iCs/>
            </w:rPr>
            <w:t>Science</w:t>
          </w:r>
          <w:r>
            <w:rPr>
              <w:rFonts w:eastAsia="Times New Roman"/>
            </w:rPr>
            <w:t xml:space="preserve"> 2020; </w:t>
          </w:r>
          <w:r>
            <w:rPr>
              <w:rFonts w:eastAsia="Times New Roman"/>
              <w:b/>
              <w:bCs/>
            </w:rPr>
            <w:t>369</w:t>
          </w:r>
          <w:r>
            <w:rPr>
              <w:rFonts w:eastAsia="Times New Roman"/>
            </w:rPr>
            <w:t>: 1465–70.</w:t>
          </w:r>
        </w:p>
        <w:p w14:paraId="5064E1A5" w14:textId="77777777" w:rsidR="00EB29FB" w:rsidRDefault="00EB29FB">
          <w:pPr>
            <w:autoSpaceDE w:val="0"/>
            <w:autoSpaceDN w:val="0"/>
            <w:ind w:hanging="640"/>
            <w:divId w:val="1971127283"/>
            <w:rPr>
              <w:rFonts w:eastAsia="Times New Roman"/>
            </w:rPr>
          </w:pPr>
          <w:r>
            <w:rPr>
              <w:rFonts w:eastAsia="Times New Roman"/>
            </w:rPr>
            <w:t>31</w:t>
          </w:r>
          <w:r>
            <w:rPr>
              <w:rFonts w:eastAsia="Times New Roman"/>
            </w:rPr>
            <w:tab/>
            <w:t>Artic Network. https://artic.network/2-protocols.html (accessed Feb 24, 2022).</w:t>
          </w:r>
        </w:p>
        <w:p w14:paraId="49314F0F" w14:textId="77777777" w:rsidR="00EB29FB" w:rsidRDefault="00EB29FB">
          <w:pPr>
            <w:autoSpaceDE w:val="0"/>
            <w:autoSpaceDN w:val="0"/>
            <w:ind w:hanging="640"/>
            <w:divId w:val="17322130"/>
            <w:rPr>
              <w:rFonts w:eastAsia="Times New Roman"/>
            </w:rPr>
          </w:pPr>
          <w:r>
            <w:rPr>
              <w:rFonts w:eastAsia="Times New Roman"/>
            </w:rPr>
            <w:t>32</w:t>
          </w:r>
          <w:r>
            <w:rPr>
              <w:rFonts w:eastAsia="Times New Roman"/>
            </w:rPr>
            <w:tab/>
            <w:t xml:space="preserve">SARS-CoV-2_Sequencing/PCR tiling of COVID-19 virus-minion.pdf at master · </w:t>
          </w:r>
          <w:proofErr w:type="spellStart"/>
          <w:r>
            <w:rPr>
              <w:rFonts w:eastAsia="Times New Roman"/>
            </w:rPr>
            <w:t>CDCgov</w:t>
          </w:r>
          <w:proofErr w:type="spellEnd"/>
          <w:r>
            <w:rPr>
              <w:rFonts w:eastAsia="Times New Roman"/>
            </w:rPr>
            <w:t>/SARS-CoV-2_Sequencing · GitHub. https://github.com/CDCgov/SARS-CoV-2_Sequencing/blob/master/protocols/ONT-COVID-19_Tiling/PCR%20tiling%20of%20COVID-19%20virus-minion.pdf (accessed Feb 24, 2022).</w:t>
          </w:r>
        </w:p>
        <w:p w14:paraId="03B2D44F" w14:textId="77777777" w:rsidR="00EB29FB" w:rsidRDefault="00EB29FB">
          <w:pPr>
            <w:autoSpaceDE w:val="0"/>
            <w:autoSpaceDN w:val="0"/>
            <w:ind w:hanging="640"/>
            <w:divId w:val="316031815"/>
            <w:rPr>
              <w:rFonts w:eastAsia="Times New Roman"/>
            </w:rPr>
          </w:pPr>
          <w:r>
            <w:rPr>
              <w:rFonts w:eastAsia="Times New Roman"/>
            </w:rPr>
            <w:lastRenderedPageBreak/>
            <w:t>33</w:t>
          </w:r>
          <w:r>
            <w:rPr>
              <w:rFonts w:eastAsia="Times New Roman"/>
            </w:rPr>
            <w:tab/>
          </w:r>
          <w:proofErr w:type="spellStart"/>
          <w:r>
            <w:rPr>
              <w:rFonts w:eastAsia="Times New Roman"/>
            </w:rPr>
            <w:t>Katoh</w:t>
          </w:r>
          <w:proofErr w:type="spellEnd"/>
          <w:r>
            <w:rPr>
              <w:rFonts w:eastAsia="Times New Roman"/>
            </w:rPr>
            <w:t xml:space="preserve"> K, </w:t>
          </w:r>
          <w:proofErr w:type="spellStart"/>
          <w:r>
            <w:rPr>
              <w:rFonts w:eastAsia="Times New Roman"/>
            </w:rPr>
            <w:t>Standley</w:t>
          </w:r>
          <w:proofErr w:type="spellEnd"/>
          <w:r>
            <w:rPr>
              <w:rFonts w:eastAsia="Times New Roman"/>
            </w:rPr>
            <w:t xml:space="preserve"> DM. MAFFT Multiple Sequence Alignment Software Version 7: Improvements in Performance and Usability. </w:t>
          </w:r>
          <w:r>
            <w:rPr>
              <w:rFonts w:eastAsia="Times New Roman"/>
              <w:i/>
              <w:iCs/>
            </w:rPr>
            <w:t>Molecular Biology and Evolution</w:t>
          </w:r>
          <w:r>
            <w:rPr>
              <w:rFonts w:eastAsia="Times New Roman"/>
            </w:rPr>
            <w:t xml:space="preserve"> 2013; </w:t>
          </w:r>
          <w:r>
            <w:rPr>
              <w:rFonts w:eastAsia="Times New Roman"/>
              <w:b/>
              <w:bCs/>
            </w:rPr>
            <w:t>30</w:t>
          </w:r>
          <w:r>
            <w:rPr>
              <w:rFonts w:eastAsia="Times New Roman"/>
            </w:rPr>
            <w:t>: 772–80.</w:t>
          </w:r>
        </w:p>
        <w:p w14:paraId="7E8796B7" w14:textId="77777777" w:rsidR="00EB29FB" w:rsidRDefault="00EB29FB">
          <w:pPr>
            <w:autoSpaceDE w:val="0"/>
            <w:autoSpaceDN w:val="0"/>
            <w:ind w:hanging="640"/>
            <w:divId w:val="399982856"/>
            <w:rPr>
              <w:rFonts w:eastAsia="Times New Roman"/>
            </w:rPr>
          </w:pPr>
          <w:r>
            <w:rPr>
              <w:rFonts w:eastAsia="Times New Roman"/>
            </w:rPr>
            <w:t>34</w:t>
          </w:r>
          <w:r>
            <w:rPr>
              <w:rFonts w:eastAsia="Times New Roman"/>
            </w:rPr>
            <w:tab/>
            <w:t xml:space="preserve">Nguyen L-T, Schmidt HA, von </w:t>
          </w:r>
          <w:proofErr w:type="spellStart"/>
          <w:r>
            <w:rPr>
              <w:rFonts w:eastAsia="Times New Roman"/>
            </w:rPr>
            <w:t>Haeseler</w:t>
          </w:r>
          <w:proofErr w:type="spellEnd"/>
          <w:r>
            <w:rPr>
              <w:rFonts w:eastAsia="Times New Roman"/>
            </w:rPr>
            <w:t xml:space="preserve"> A, Minh BQ. IQ-TREE: a fast and effective stochastic algorithm for estimating maximum-likelihood phylogenies. </w:t>
          </w:r>
          <w:r>
            <w:rPr>
              <w:rFonts w:eastAsia="Times New Roman"/>
              <w:i/>
              <w:iCs/>
            </w:rPr>
            <w:t>Molecular biology and evolution</w:t>
          </w:r>
          <w:r>
            <w:rPr>
              <w:rFonts w:eastAsia="Times New Roman"/>
            </w:rPr>
            <w:t xml:space="preserve"> 2015; </w:t>
          </w:r>
          <w:r>
            <w:rPr>
              <w:rFonts w:eastAsia="Times New Roman"/>
              <w:b/>
              <w:bCs/>
            </w:rPr>
            <w:t>32</w:t>
          </w:r>
          <w:r>
            <w:rPr>
              <w:rFonts w:eastAsia="Times New Roman"/>
            </w:rPr>
            <w:t>: 268–74.</w:t>
          </w:r>
        </w:p>
        <w:p w14:paraId="32ADD747" w14:textId="77777777" w:rsidR="00EB29FB" w:rsidRDefault="00EB29FB">
          <w:pPr>
            <w:autoSpaceDE w:val="0"/>
            <w:autoSpaceDN w:val="0"/>
            <w:ind w:hanging="640"/>
            <w:divId w:val="1572424511"/>
            <w:rPr>
              <w:rFonts w:eastAsia="Times New Roman"/>
            </w:rPr>
          </w:pPr>
          <w:r>
            <w:rPr>
              <w:rFonts w:eastAsia="Times New Roman"/>
            </w:rPr>
            <w:t>35</w:t>
          </w:r>
          <w:r>
            <w:rPr>
              <w:rFonts w:eastAsia="Times New Roman"/>
            </w:rPr>
            <w:tab/>
          </w:r>
          <w:proofErr w:type="spellStart"/>
          <w:r>
            <w:rPr>
              <w:rFonts w:eastAsia="Times New Roman"/>
            </w:rPr>
            <w:t>Sagulenko</w:t>
          </w:r>
          <w:proofErr w:type="spellEnd"/>
          <w:r>
            <w:rPr>
              <w:rFonts w:eastAsia="Times New Roman"/>
            </w:rPr>
            <w:t xml:space="preserve"> P, Puller V, </w:t>
          </w:r>
          <w:proofErr w:type="spellStart"/>
          <w:r>
            <w:rPr>
              <w:rFonts w:eastAsia="Times New Roman"/>
            </w:rPr>
            <w:t>Neher</w:t>
          </w:r>
          <w:proofErr w:type="spellEnd"/>
          <w:r>
            <w:rPr>
              <w:rFonts w:eastAsia="Times New Roman"/>
            </w:rPr>
            <w:t xml:space="preserve"> RA. </w:t>
          </w:r>
          <w:proofErr w:type="spellStart"/>
          <w:r>
            <w:rPr>
              <w:rFonts w:eastAsia="Times New Roman"/>
            </w:rPr>
            <w:t>TreeTime</w:t>
          </w:r>
          <w:proofErr w:type="spellEnd"/>
          <w:r>
            <w:rPr>
              <w:rFonts w:eastAsia="Times New Roman"/>
            </w:rPr>
            <w:t xml:space="preserve">: Maximum-likelihood phylodynamic analysis. </w:t>
          </w:r>
          <w:r>
            <w:rPr>
              <w:rFonts w:eastAsia="Times New Roman"/>
              <w:i/>
              <w:iCs/>
            </w:rPr>
            <w:t>Virus Evolution</w:t>
          </w:r>
          <w:r>
            <w:rPr>
              <w:rFonts w:eastAsia="Times New Roman"/>
            </w:rPr>
            <w:t xml:space="preserve"> 2018; </w:t>
          </w:r>
          <w:r>
            <w:rPr>
              <w:rFonts w:eastAsia="Times New Roman"/>
              <w:b/>
              <w:bCs/>
            </w:rPr>
            <w:t>4</w:t>
          </w:r>
          <w:r>
            <w:rPr>
              <w:rFonts w:eastAsia="Times New Roman"/>
            </w:rPr>
            <w:t>. DOI:10.1093/</w:t>
          </w:r>
          <w:proofErr w:type="spellStart"/>
          <w:r>
            <w:rPr>
              <w:rFonts w:eastAsia="Times New Roman"/>
            </w:rPr>
            <w:t>ve</w:t>
          </w:r>
          <w:proofErr w:type="spellEnd"/>
          <w:r>
            <w:rPr>
              <w:rFonts w:eastAsia="Times New Roman"/>
            </w:rPr>
            <w:t>/vex042.</w:t>
          </w:r>
        </w:p>
        <w:p w14:paraId="52288EBE" w14:textId="77777777" w:rsidR="00EB29FB" w:rsidRDefault="00EB29FB">
          <w:pPr>
            <w:autoSpaceDE w:val="0"/>
            <w:autoSpaceDN w:val="0"/>
            <w:ind w:hanging="640"/>
            <w:divId w:val="1154839491"/>
            <w:rPr>
              <w:rFonts w:eastAsia="Times New Roman"/>
            </w:rPr>
          </w:pPr>
          <w:r>
            <w:rPr>
              <w:rFonts w:eastAsia="Times New Roman"/>
            </w:rPr>
            <w:t>36</w:t>
          </w:r>
          <w:r>
            <w:rPr>
              <w:rFonts w:eastAsia="Times New Roman"/>
            </w:rPr>
            <w:tab/>
          </w:r>
          <w:proofErr w:type="spellStart"/>
          <w:r>
            <w:rPr>
              <w:rFonts w:eastAsia="Times New Roman"/>
            </w:rPr>
            <w:t>Suchard</w:t>
          </w:r>
          <w:proofErr w:type="spellEnd"/>
          <w:r>
            <w:rPr>
              <w:rFonts w:eastAsia="Times New Roman"/>
            </w:rPr>
            <w:t xml:space="preserve"> MA, </w:t>
          </w:r>
          <w:proofErr w:type="spellStart"/>
          <w:r>
            <w:rPr>
              <w:rFonts w:eastAsia="Times New Roman"/>
            </w:rPr>
            <w:t>Lemey</w:t>
          </w:r>
          <w:proofErr w:type="spellEnd"/>
          <w:r>
            <w:rPr>
              <w:rFonts w:eastAsia="Times New Roman"/>
            </w:rPr>
            <w:t xml:space="preserve"> P, </w:t>
          </w:r>
          <w:proofErr w:type="spellStart"/>
          <w:r>
            <w:rPr>
              <w:rFonts w:eastAsia="Times New Roman"/>
            </w:rPr>
            <w:t>Baele</w:t>
          </w:r>
          <w:proofErr w:type="spellEnd"/>
          <w:r>
            <w:rPr>
              <w:rFonts w:eastAsia="Times New Roman"/>
            </w:rPr>
            <w:t xml:space="preserve"> G, Ayres DL, Drummond AJ, </w:t>
          </w:r>
          <w:proofErr w:type="spellStart"/>
          <w:r>
            <w:rPr>
              <w:rFonts w:eastAsia="Times New Roman"/>
            </w:rPr>
            <w:t>Rambaut</w:t>
          </w:r>
          <w:proofErr w:type="spellEnd"/>
          <w:r>
            <w:rPr>
              <w:rFonts w:eastAsia="Times New Roman"/>
            </w:rPr>
            <w:t xml:space="preserve"> A. Bayesian phylogenetic and phylodynamic data integration using BEAST 1.10. </w:t>
          </w:r>
          <w:r>
            <w:rPr>
              <w:rFonts w:eastAsia="Times New Roman"/>
              <w:i/>
              <w:iCs/>
            </w:rPr>
            <w:t>Virus Evolution</w:t>
          </w:r>
          <w:r>
            <w:rPr>
              <w:rFonts w:eastAsia="Times New Roman"/>
            </w:rPr>
            <w:t xml:space="preserve"> 2018; </w:t>
          </w:r>
          <w:r>
            <w:rPr>
              <w:rFonts w:eastAsia="Times New Roman"/>
              <w:b/>
              <w:bCs/>
            </w:rPr>
            <w:t>4</w:t>
          </w:r>
          <w:r>
            <w:rPr>
              <w:rFonts w:eastAsia="Times New Roman"/>
            </w:rPr>
            <w:t>. DOI:10.1093/</w:t>
          </w:r>
          <w:proofErr w:type="spellStart"/>
          <w:r>
            <w:rPr>
              <w:rFonts w:eastAsia="Times New Roman"/>
            </w:rPr>
            <w:t>ve</w:t>
          </w:r>
          <w:proofErr w:type="spellEnd"/>
          <w:r>
            <w:rPr>
              <w:rFonts w:eastAsia="Times New Roman"/>
            </w:rPr>
            <w:t>/vey016.</w:t>
          </w:r>
        </w:p>
        <w:p w14:paraId="78F8E197" w14:textId="77777777" w:rsidR="00EB29FB" w:rsidRDefault="00EB29FB">
          <w:pPr>
            <w:autoSpaceDE w:val="0"/>
            <w:autoSpaceDN w:val="0"/>
            <w:ind w:hanging="640"/>
            <w:divId w:val="540703995"/>
            <w:rPr>
              <w:rFonts w:eastAsia="Times New Roman"/>
            </w:rPr>
          </w:pPr>
          <w:r>
            <w:rPr>
              <w:rFonts w:eastAsia="Times New Roman"/>
            </w:rPr>
            <w:t>37</w:t>
          </w:r>
          <w:r>
            <w:rPr>
              <w:rFonts w:eastAsia="Times New Roman"/>
            </w:rPr>
            <w:tab/>
            <w:t xml:space="preserve">Hill V, </w:t>
          </w:r>
          <w:proofErr w:type="spellStart"/>
          <w:r>
            <w:rPr>
              <w:rFonts w:eastAsia="Times New Roman"/>
            </w:rPr>
            <w:t>Baele</w:t>
          </w:r>
          <w:proofErr w:type="spellEnd"/>
          <w:r>
            <w:rPr>
              <w:rFonts w:eastAsia="Times New Roman"/>
            </w:rPr>
            <w:t xml:space="preserve"> G. Bayesian Estimation of Past Population Dynamics in BEAST 1.10 Using the </w:t>
          </w:r>
          <w:proofErr w:type="spellStart"/>
          <w:r>
            <w:rPr>
              <w:rFonts w:eastAsia="Times New Roman"/>
            </w:rPr>
            <w:t>Skygrid</w:t>
          </w:r>
          <w:proofErr w:type="spellEnd"/>
          <w:r>
            <w:rPr>
              <w:rFonts w:eastAsia="Times New Roman"/>
            </w:rPr>
            <w:t xml:space="preserve"> Coalescent Model. </w:t>
          </w:r>
          <w:r>
            <w:rPr>
              <w:rFonts w:eastAsia="Times New Roman"/>
              <w:i/>
              <w:iCs/>
            </w:rPr>
            <w:t>Molecular Biology and Evolution</w:t>
          </w:r>
          <w:r>
            <w:rPr>
              <w:rFonts w:eastAsia="Times New Roman"/>
            </w:rPr>
            <w:t xml:space="preserve"> 2019; </w:t>
          </w:r>
          <w:r>
            <w:rPr>
              <w:rFonts w:eastAsia="Times New Roman"/>
              <w:b/>
              <w:bCs/>
            </w:rPr>
            <w:t>36</w:t>
          </w:r>
          <w:r>
            <w:rPr>
              <w:rFonts w:eastAsia="Times New Roman"/>
            </w:rPr>
            <w:t>: 2620–8.</w:t>
          </w:r>
        </w:p>
        <w:p w14:paraId="7EF36480" w14:textId="77777777" w:rsidR="00EB29FB" w:rsidRDefault="00EB29FB">
          <w:pPr>
            <w:autoSpaceDE w:val="0"/>
            <w:autoSpaceDN w:val="0"/>
            <w:ind w:hanging="640"/>
            <w:divId w:val="1318724042"/>
            <w:rPr>
              <w:rFonts w:eastAsia="Times New Roman"/>
            </w:rPr>
          </w:pPr>
          <w:r>
            <w:rPr>
              <w:rFonts w:eastAsia="Times New Roman"/>
            </w:rPr>
            <w:t>38</w:t>
          </w:r>
          <w:r>
            <w:rPr>
              <w:rFonts w:eastAsia="Times New Roman"/>
            </w:rPr>
            <w:tab/>
            <w:t xml:space="preserve">Geoghegan JL, Ren X, </w:t>
          </w:r>
          <w:proofErr w:type="spellStart"/>
          <w:r>
            <w:rPr>
              <w:rFonts w:eastAsia="Times New Roman"/>
            </w:rPr>
            <w:t>Storey</w:t>
          </w:r>
          <w:proofErr w:type="spellEnd"/>
          <w:r>
            <w:rPr>
              <w:rFonts w:eastAsia="Times New Roman"/>
            </w:rPr>
            <w:t xml:space="preserve"> M, </w:t>
          </w:r>
          <w:r>
            <w:rPr>
              <w:rFonts w:eastAsia="Times New Roman"/>
              <w:i/>
              <w:iCs/>
            </w:rPr>
            <w:t>et al.</w:t>
          </w:r>
          <w:r>
            <w:rPr>
              <w:rFonts w:eastAsia="Times New Roman"/>
            </w:rPr>
            <w:t xml:space="preserve"> Genomic epidemiology reveals transmission patterns and dynamics of SARS-CoV-2 in Aotearoa New Zealand. </w:t>
          </w:r>
          <w:r>
            <w:rPr>
              <w:rFonts w:eastAsia="Times New Roman"/>
              <w:i/>
              <w:iCs/>
            </w:rPr>
            <w:t>Nature Communications</w:t>
          </w:r>
          <w:r>
            <w:rPr>
              <w:rFonts w:eastAsia="Times New Roman"/>
            </w:rPr>
            <w:t xml:space="preserve"> 2020; </w:t>
          </w:r>
          <w:r>
            <w:rPr>
              <w:rFonts w:eastAsia="Times New Roman"/>
              <w:b/>
              <w:bCs/>
            </w:rPr>
            <w:t>11</w:t>
          </w:r>
          <w:r>
            <w:rPr>
              <w:rFonts w:eastAsia="Times New Roman"/>
            </w:rPr>
            <w:t>: 6351.</w:t>
          </w:r>
        </w:p>
        <w:p w14:paraId="5A636C13" w14:textId="77777777" w:rsidR="00EB29FB" w:rsidRDefault="00EB29FB">
          <w:pPr>
            <w:autoSpaceDE w:val="0"/>
            <w:autoSpaceDN w:val="0"/>
            <w:ind w:hanging="640"/>
            <w:divId w:val="1664971082"/>
            <w:rPr>
              <w:rFonts w:eastAsia="Times New Roman"/>
            </w:rPr>
          </w:pPr>
          <w:r>
            <w:rPr>
              <w:rFonts w:eastAsia="Times New Roman"/>
            </w:rPr>
            <w:t>39</w:t>
          </w:r>
          <w:r>
            <w:rPr>
              <w:rFonts w:eastAsia="Times New Roman"/>
            </w:rPr>
            <w:tab/>
          </w:r>
          <w:proofErr w:type="spellStart"/>
          <w:r>
            <w:rPr>
              <w:rFonts w:eastAsia="Times New Roman"/>
            </w:rPr>
            <w:t>Rambaut</w:t>
          </w:r>
          <w:proofErr w:type="spellEnd"/>
          <w:r>
            <w:rPr>
              <w:rFonts w:eastAsia="Times New Roman"/>
            </w:rPr>
            <w:t xml:space="preserve"> A, Drummond AJ, </w:t>
          </w:r>
          <w:proofErr w:type="spellStart"/>
          <w:r>
            <w:rPr>
              <w:rFonts w:eastAsia="Times New Roman"/>
            </w:rPr>
            <w:t>Xie</w:t>
          </w:r>
          <w:proofErr w:type="spellEnd"/>
          <w:r>
            <w:rPr>
              <w:rFonts w:eastAsia="Times New Roman"/>
            </w:rPr>
            <w:t xml:space="preserve"> D, </w:t>
          </w:r>
          <w:proofErr w:type="spellStart"/>
          <w:r>
            <w:rPr>
              <w:rFonts w:eastAsia="Times New Roman"/>
            </w:rPr>
            <w:t>Baele</w:t>
          </w:r>
          <w:proofErr w:type="spellEnd"/>
          <w:r>
            <w:rPr>
              <w:rFonts w:eastAsia="Times New Roman"/>
            </w:rPr>
            <w:t xml:space="preserve"> G, </w:t>
          </w:r>
          <w:proofErr w:type="spellStart"/>
          <w:r>
            <w:rPr>
              <w:rFonts w:eastAsia="Times New Roman"/>
            </w:rPr>
            <w:t>Suchard</w:t>
          </w:r>
          <w:proofErr w:type="spellEnd"/>
          <w:r>
            <w:rPr>
              <w:rFonts w:eastAsia="Times New Roman"/>
            </w:rPr>
            <w:t xml:space="preserve"> MA. Posterior Summarization in Bayesian Phylogenetics Using Tracer 1.7. </w:t>
          </w:r>
          <w:r>
            <w:rPr>
              <w:rFonts w:eastAsia="Times New Roman"/>
              <w:i/>
              <w:iCs/>
            </w:rPr>
            <w:t>Systematic Biology</w:t>
          </w:r>
          <w:r>
            <w:rPr>
              <w:rFonts w:eastAsia="Times New Roman"/>
            </w:rPr>
            <w:t xml:space="preserve"> 2018; </w:t>
          </w:r>
          <w:r>
            <w:rPr>
              <w:rFonts w:eastAsia="Times New Roman"/>
              <w:b/>
              <w:bCs/>
            </w:rPr>
            <w:t>67</w:t>
          </w:r>
          <w:r>
            <w:rPr>
              <w:rFonts w:eastAsia="Times New Roman"/>
            </w:rPr>
            <w:t>: 901–4.</w:t>
          </w:r>
        </w:p>
        <w:p w14:paraId="3335EC32" w14:textId="77777777" w:rsidR="00EB29FB" w:rsidRDefault="00EB29FB">
          <w:pPr>
            <w:autoSpaceDE w:val="0"/>
            <w:autoSpaceDN w:val="0"/>
            <w:ind w:hanging="640"/>
            <w:divId w:val="1217207534"/>
            <w:rPr>
              <w:rFonts w:eastAsia="Times New Roman"/>
            </w:rPr>
          </w:pPr>
          <w:r>
            <w:rPr>
              <w:rFonts w:eastAsia="Times New Roman"/>
            </w:rPr>
            <w:t>40</w:t>
          </w:r>
          <w:r>
            <w:rPr>
              <w:rFonts w:eastAsia="Times New Roman"/>
            </w:rPr>
            <w:tab/>
          </w:r>
          <w:proofErr w:type="spellStart"/>
          <w:r>
            <w:rPr>
              <w:rFonts w:eastAsia="Times New Roman"/>
            </w:rPr>
            <w:t>Lemey</w:t>
          </w:r>
          <w:proofErr w:type="spellEnd"/>
          <w:r>
            <w:rPr>
              <w:rFonts w:eastAsia="Times New Roman"/>
            </w:rPr>
            <w:t xml:space="preserve"> P, </w:t>
          </w:r>
          <w:proofErr w:type="spellStart"/>
          <w:r>
            <w:rPr>
              <w:rFonts w:eastAsia="Times New Roman"/>
            </w:rPr>
            <w:t>Rambaut</w:t>
          </w:r>
          <w:proofErr w:type="spellEnd"/>
          <w:r>
            <w:rPr>
              <w:rFonts w:eastAsia="Times New Roman"/>
            </w:rPr>
            <w:t xml:space="preserve"> A, Welch JJ, </w:t>
          </w:r>
          <w:proofErr w:type="spellStart"/>
          <w:r>
            <w:rPr>
              <w:rFonts w:eastAsia="Times New Roman"/>
            </w:rPr>
            <w:t>Suchard</w:t>
          </w:r>
          <w:proofErr w:type="spellEnd"/>
          <w:r>
            <w:rPr>
              <w:rFonts w:eastAsia="Times New Roman"/>
            </w:rPr>
            <w:t xml:space="preserve"> MA. </w:t>
          </w:r>
          <w:proofErr w:type="spellStart"/>
          <w:r>
            <w:rPr>
              <w:rFonts w:eastAsia="Times New Roman"/>
            </w:rPr>
            <w:t>Phylogeography</w:t>
          </w:r>
          <w:proofErr w:type="spellEnd"/>
          <w:r>
            <w:rPr>
              <w:rFonts w:eastAsia="Times New Roman"/>
            </w:rPr>
            <w:t xml:space="preserve"> Takes a Relaxed Random Walk in Continuous Space and Time. </w:t>
          </w:r>
          <w:r>
            <w:rPr>
              <w:rFonts w:eastAsia="Times New Roman"/>
              <w:i/>
              <w:iCs/>
            </w:rPr>
            <w:t>Molecular Biology and Evolution</w:t>
          </w:r>
          <w:r>
            <w:rPr>
              <w:rFonts w:eastAsia="Times New Roman"/>
            </w:rPr>
            <w:t xml:space="preserve"> 2010; </w:t>
          </w:r>
          <w:r>
            <w:rPr>
              <w:rFonts w:eastAsia="Times New Roman"/>
              <w:b/>
              <w:bCs/>
            </w:rPr>
            <w:t>27</w:t>
          </w:r>
          <w:r>
            <w:rPr>
              <w:rFonts w:eastAsia="Times New Roman"/>
            </w:rPr>
            <w:t>: 1877–85.</w:t>
          </w:r>
        </w:p>
        <w:p w14:paraId="36B30518" w14:textId="77777777" w:rsidR="00EB29FB" w:rsidRDefault="00EB29FB">
          <w:pPr>
            <w:autoSpaceDE w:val="0"/>
            <w:autoSpaceDN w:val="0"/>
            <w:ind w:hanging="640"/>
            <w:divId w:val="1607275235"/>
            <w:rPr>
              <w:rFonts w:eastAsia="Times New Roman"/>
            </w:rPr>
          </w:pPr>
          <w:r>
            <w:rPr>
              <w:rFonts w:eastAsia="Times New Roman"/>
            </w:rPr>
            <w:t>41</w:t>
          </w:r>
          <w:r>
            <w:rPr>
              <w:rFonts w:eastAsia="Times New Roman"/>
            </w:rPr>
            <w:tab/>
          </w:r>
          <w:proofErr w:type="spellStart"/>
          <w:r>
            <w:rPr>
              <w:rFonts w:eastAsia="Times New Roman"/>
            </w:rPr>
            <w:t>Dellicour</w:t>
          </w:r>
          <w:proofErr w:type="spellEnd"/>
          <w:r>
            <w:rPr>
              <w:rFonts w:eastAsia="Times New Roman"/>
            </w:rPr>
            <w:t xml:space="preserve"> S, Rose R, </w:t>
          </w:r>
          <w:proofErr w:type="spellStart"/>
          <w:r>
            <w:rPr>
              <w:rFonts w:eastAsia="Times New Roman"/>
            </w:rPr>
            <w:t>Faria</w:t>
          </w:r>
          <w:proofErr w:type="spellEnd"/>
          <w:r>
            <w:rPr>
              <w:rFonts w:eastAsia="Times New Roman"/>
            </w:rPr>
            <w:t xml:space="preserve"> NR, </w:t>
          </w:r>
          <w:proofErr w:type="spellStart"/>
          <w:r>
            <w:rPr>
              <w:rFonts w:eastAsia="Times New Roman"/>
            </w:rPr>
            <w:t>Lemey</w:t>
          </w:r>
          <w:proofErr w:type="spellEnd"/>
          <w:r>
            <w:rPr>
              <w:rFonts w:eastAsia="Times New Roman"/>
            </w:rPr>
            <w:t xml:space="preserve"> P, </w:t>
          </w:r>
          <w:proofErr w:type="spellStart"/>
          <w:r>
            <w:rPr>
              <w:rFonts w:eastAsia="Times New Roman"/>
            </w:rPr>
            <w:t>Pybus</w:t>
          </w:r>
          <w:proofErr w:type="spellEnd"/>
          <w:r>
            <w:rPr>
              <w:rFonts w:eastAsia="Times New Roman"/>
            </w:rPr>
            <w:t xml:space="preserve"> OG. SERAPHIM: studying environmental </w:t>
          </w:r>
          <w:proofErr w:type="spellStart"/>
          <w:r>
            <w:rPr>
              <w:rFonts w:eastAsia="Times New Roman"/>
            </w:rPr>
            <w:t>rasters</w:t>
          </w:r>
          <w:proofErr w:type="spellEnd"/>
          <w:r>
            <w:rPr>
              <w:rFonts w:eastAsia="Times New Roman"/>
            </w:rPr>
            <w:t xml:space="preserve"> and phylogenetically informed movements. </w:t>
          </w:r>
          <w:r>
            <w:rPr>
              <w:rFonts w:eastAsia="Times New Roman"/>
              <w:i/>
              <w:iCs/>
            </w:rPr>
            <w:t>Bioinformatics</w:t>
          </w:r>
          <w:r>
            <w:rPr>
              <w:rFonts w:eastAsia="Times New Roman"/>
            </w:rPr>
            <w:t xml:space="preserve"> 2016; </w:t>
          </w:r>
          <w:r>
            <w:rPr>
              <w:rFonts w:eastAsia="Times New Roman"/>
              <w:b/>
              <w:bCs/>
            </w:rPr>
            <w:t>32</w:t>
          </w:r>
          <w:r>
            <w:rPr>
              <w:rFonts w:eastAsia="Times New Roman"/>
            </w:rPr>
            <w:t>: 3204–6.</w:t>
          </w:r>
        </w:p>
        <w:p w14:paraId="0CD735C6" w14:textId="77777777" w:rsidR="00EB29FB" w:rsidRDefault="00EB29FB">
          <w:pPr>
            <w:autoSpaceDE w:val="0"/>
            <w:autoSpaceDN w:val="0"/>
            <w:ind w:hanging="640"/>
            <w:divId w:val="171922155"/>
            <w:rPr>
              <w:rFonts w:eastAsia="Times New Roman"/>
            </w:rPr>
          </w:pPr>
          <w:r>
            <w:rPr>
              <w:rFonts w:eastAsia="Times New Roman"/>
            </w:rPr>
            <w:t>42</w:t>
          </w:r>
          <w:r>
            <w:rPr>
              <w:rFonts w:eastAsia="Times New Roman"/>
            </w:rPr>
            <w:tab/>
            <w:t xml:space="preserve">Price MN, Dehal PS, Arkin AP. </w:t>
          </w:r>
          <w:proofErr w:type="spellStart"/>
          <w:r>
            <w:rPr>
              <w:rFonts w:eastAsia="Times New Roman"/>
            </w:rPr>
            <w:t>FastTree</w:t>
          </w:r>
          <w:proofErr w:type="spellEnd"/>
          <w:r>
            <w:rPr>
              <w:rFonts w:eastAsia="Times New Roman"/>
            </w:rPr>
            <w:t xml:space="preserve"> 2 – Approximately Maximum-Likelihood Trees for Large Alignments. </w:t>
          </w:r>
          <w:r>
            <w:rPr>
              <w:rFonts w:eastAsia="Times New Roman"/>
              <w:i/>
              <w:iCs/>
            </w:rPr>
            <w:t>PLOS ONE</w:t>
          </w:r>
          <w:r>
            <w:rPr>
              <w:rFonts w:eastAsia="Times New Roman"/>
            </w:rPr>
            <w:t xml:space="preserve"> 2010; </w:t>
          </w:r>
          <w:r>
            <w:rPr>
              <w:rFonts w:eastAsia="Times New Roman"/>
              <w:b/>
              <w:bCs/>
            </w:rPr>
            <w:t>5</w:t>
          </w:r>
          <w:r>
            <w:rPr>
              <w:rFonts w:eastAsia="Times New Roman"/>
            </w:rPr>
            <w:t>: e9490.</w:t>
          </w:r>
        </w:p>
        <w:p w14:paraId="3736AE6B" w14:textId="77777777" w:rsidR="00EB29FB" w:rsidRDefault="00EB29FB">
          <w:pPr>
            <w:autoSpaceDE w:val="0"/>
            <w:autoSpaceDN w:val="0"/>
            <w:ind w:hanging="640"/>
            <w:divId w:val="423183539"/>
            <w:rPr>
              <w:rFonts w:eastAsia="Times New Roman"/>
            </w:rPr>
          </w:pPr>
          <w:r>
            <w:rPr>
              <w:rFonts w:eastAsia="Times New Roman"/>
            </w:rPr>
            <w:t>43</w:t>
          </w:r>
          <w:r>
            <w:rPr>
              <w:rFonts w:eastAsia="Times New Roman"/>
            </w:rPr>
            <w:tab/>
            <w:t xml:space="preserve">CRAN - Package </w:t>
          </w:r>
          <w:proofErr w:type="spellStart"/>
          <w:r>
            <w:rPr>
              <w:rFonts w:eastAsia="Times New Roman"/>
            </w:rPr>
            <w:t>minpack.lm</w:t>
          </w:r>
          <w:proofErr w:type="spellEnd"/>
          <w:r>
            <w:rPr>
              <w:rFonts w:eastAsia="Times New Roman"/>
            </w:rPr>
            <w:t>. https://cran.r-project.org/web/packages/minpack.lm/index.html (accessed Feb 22, 2022).</w:t>
          </w:r>
        </w:p>
        <w:p w14:paraId="1646AD70" w14:textId="47CE0F45" w:rsidR="00B20898" w:rsidRPr="00B20898" w:rsidRDefault="00EB29FB" w:rsidP="00B20898">
          <w:r>
            <w:rPr>
              <w:rFonts w:eastAsia="Times New Roman"/>
            </w:rPr>
            <w:t> </w:t>
          </w:r>
        </w:p>
      </w:sdtContent>
    </w:sdt>
    <w:p w14:paraId="257AFDC6" w14:textId="77777777" w:rsidR="009824A9" w:rsidRDefault="009824A9">
      <w:pPr>
        <w:rPr>
          <w:b/>
          <w:sz w:val="24"/>
          <w:szCs w:val="24"/>
        </w:rPr>
      </w:pPr>
      <w:bookmarkStart w:id="17" w:name="_r4hkq5dcaipj" w:colFirst="0" w:colLast="0"/>
      <w:bookmarkEnd w:id="17"/>
      <w:r>
        <w:br w:type="page"/>
      </w:r>
    </w:p>
    <w:p w14:paraId="0F122FD5" w14:textId="28FCADC3" w:rsidR="007B3A0D" w:rsidRDefault="00614B4A">
      <w:pPr>
        <w:pStyle w:val="Heading2"/>
        <w:widowControl w:val="0"/>
      </w:pPr>
      <w:r>
        <w:lastRenderedPageBreak/>
        <w:t>Supplementary material</w:t>
      </w:r>
    </w:p>
    <w:p w14:paraId="07561691" w14:textId="238EDC39" w:rsidR="00FF4D92" w:rsidRDefault="00A21E27" w:rsidP="00A21E27">
      <w:r>
        <w:rPr>
          <w:noProof/>
        </w:rPr>
        <w:drawing>
          <wp:inline distT="0" distB="0" distL="0" distR="0" wp14:anchorId="3EE604B6" wp14:editId="4E43291B">
            <wp:extent cx="5943322" cy="5514974"/>
            <wp:effectExtent l="0" t="0" r="63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Figure1.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322" cy="5514974"/>
                    </a:xfrm>
                    <a:prstGeom prst="rect">
                      <a:avLst/>
                    </a:prstGeom>
                  </pic:spPr>
                </pic:pic>
              </a:graphicData>
            </a:graphic>
          </wp:inline>
        </w:drawing>
      </w:r>
    </w:p>
    <w:p w14:paraId="47C1C8C8" w14:textId="718169DC" w:rsidR="007B3A0D" w:rsidRDefault="00EA6154" w:rsidP="00897E9A">
      <w:pPr>
        <w:spacing w:after="160" w:line="240" w:lineRule="auto"/>
        <w:rPr>
          <w:sz w:val="20"/>
          <w:szCs w:val="20"/>
        </w:rPr>
      </w:pPr>
      <w:r w:rsidRPr="00EA6154">
        <w:rPr>
          <w:b/>
          <w:sz w:val="20"/>
          <w:szCs w:val="20"/>
        </w:rPr>
        <w:t>Figure 2 – figure supplement 1</w:t>
      </w:r>
      <w:r w:rsidR="00FF4D92" w:rsidRPr="00A21E27">
        <w:rPr>
          <w:b/>
          <w:sz w:val="20"/>
          <w:szCs w:val="20"/>
        </w:rPr>
        <w:t>.</w:t>
      </w:r>
      <w:r w:rsidR="00FF4D92">
        <w:rPr>
          <w:b/>
          <w:sz w:val="20"/>
          <w:szCs w:val="20"/>
        </w:rPr>
        <w:t xml:space="preserve"> </w:t>
      </w:r>
      <w:r w:rsidR="00897E9A">
        <w:rPr>
          <w:b/>
          <w:sz w:val="20"/>
          <w:szCs w:val="20"/>
        </w:rPr>
        <w:t>Distribution of countries of the nearest overseas neighboring taxon to Dutch subtrees</w:t>
      </w:r>
      <w:r w:rsidR="00897E9A">
        <w:rPr>
          <w:sz w:val="20"/>
          <w:szCs w:val="20"/>
        </w:rPr>
        <w:t>.</w:t>
      </w:r>
    </w:p>
    <w:p w14:paraId="3EA7E45B" w14:textId="7177E8B4" w:rsidR="003A556A" w:rsidRDefault="003A556A" w:rsidP="00897E9A">
      <w:pPr>
        <w:spacing w:after="160" w:line="240" w:lineRule="auto"/>
        <w:rPr>
          <w:sz w:val="20"/>
          <w:szCs w:val="20"/>
        </w:rPr>
      </w:pPr>
    </w:p>
    <w:p w14:paraId="202741D2" w14:textId="15BEFDF5" w:rsidR="003A556A" w:rsidRDefault="003A556A" w:rsidP="00897E9A">
      <w:pPr>
        <w:spacing w:after="160" w:line="240" w:lineRule="auto"/>
        <w:rPr>
          <w:sz w:val="20"/>
          <w:szCs w:val="20"/>
        </w:rPr>
      </w:pPr>
      <w:r>
        <w:rPr>
          <w:noProof/>
          <w:sz w:val="20"/>
          <w:szCs w:val="20"/>
        </w:rPr>
        <w:lastRenderedPageBreak/>
        <w:drawing>
          <wp:inline distT="0" distB="0" distL="0" distR="0" wp14:anchorId="38EA07F6" wp14:editId="6AF6B65D">
            <wp:extent cx="5943600" cy="59436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upplement_Age_Faceted_Growth_Cruves 4.pdf"/>
                    <pic:cNvPicPr/>
                  </pic:nvPicPr>
                  <pic:blipFill>
                    <a:blip r:embed="rId24">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5B215055" w14:textId="5C5CD3D1" w:rsidR="003A556A" w:rsidRDefault="001F7145" w:rsidP="008E239C">
      <w:pPr>
        <w:spacing w:line="240" w:lineRule="auto"/>
        <w:rPr>
          <w:sz w:val="20"/>
          <w:szCs w:val="20"/>
        </w:rPr>
      </w:pPr>
      <w:r>
        <w:rPr>
          <w:b/>
          <w:sz w:val="20"/>
          <w:szCs w:val="20"/>
        </w:rPr>
        <w:t>Figure 4 – figure supplement 1</w:t>
      </w:r>
      <w:r w:rsidR="003A556A" w:rsidRPr="00A21E27">
        <w:rPr>
          <w:b/>
          <w:sz w:val="20"/>
          <w:szCs w:val="20"/>
        </w:rPr>
        <w:t>.</w:t>
      </w:r>
      <w:r w:rsidR="003A556A">
        <w:rPr>
          <w:b/>
          <w:sz w:val="20"/>
          <w:szCs w:val="20"/>
        </w:rPr>
        <w:t xml:space="preserve"> </w:t>
      </w:r>
      <w:r w:rsidR="008E239C" w:rsidRPr="008E239C">
        <w:rPr>
          <w:b/>
          <w:sz w:val="20"/>
          <w:szCs w:val="20"/>
        </w:rPr>
        <w:t>Logistic growth regression of</w:t>
      </w:r>
      <w:r w:rsidR="004E4463">
        <w:rPr>
          <w:b/>
          <w:sz w:val="20"/>
          <w:szCs w:val="20"/>
        </w:rPr>
        <w:t xml:space="preserve"> Dutch</w:t>
      </w:r>
      <w:r w:rsidR="008E239C" w:rsidRPr="008E239C">
        <w:rPr>
          <w:b/>
          <w:sz w:val="20"/>
          <w:szCs w:val="20"/>
        </w:rPr>
        <w:t xml:space="preserve"> Alpha and Delta</w:t>
      </w:r>
      <w:r w:rsidR="00547F07">
        <w:rPr>
          <w:b/>
          <w:sz w:val="20"/>
          <w:szCs w:val="20"/>
        </w:rPr>
        <w:t xml:space="preserve"> </w:t>
      </w:r>
      <w:r w:rsidR="008E239C" w:rsidRPr="008E239C">
        <w:rPr>
          <w:b/>
          <w:sz w:val="20"/>
          <w:szCs w:val="20"/>
        </w:rPr>
        <w:t>sequence</w:t>
      </w:r>
      <w:r w:rsidR="00D51EC8">
        <w:rPr>
          <w:b/>
          <w:sz w:val="20"/>
          <w:szCs w:val="20"/>
        </w:rPr>
        <w:t xml:space="preserve"> proportions</w:t>
      </w:r>
      <w:r w:rsidR="008E239C" w:rsidRPr="008E239C">
        <w:rPr>
          <w:b/>
          <w:sz w:val="20"/>
          <w:szCs w:val="20"/>
        </w:rPr>
        <w:t xml:space="preserve"> stratified by patients’ age</w:t>
      </w:r>
      <w:r w:rsidR="003A556A">
        <w:rPr>
          <w:sz w:val="20"/>
          <w:szCs w:val="20"/>
        </w:rPr>
        <w:t>.</w:t>
      </w:r>
    </w:p>
    <w:p w14:paraId="23DAD38A" w14:textId="1CF212A7" w:rsidR="003A556A" w:rsidRDefault="003A556A">
      <w:pPr>
        <w:rPr>
          <w:sz w:val="20"/>
          <w:szCs w:val="20"/>
        </w:rPr>
      </w:pPr>
      <w:r>
        <w:rPr>
          <w:sz w:val="20"/>
          <w:szCs w:val="20"/>
        </w:rPr>
        <w:br w:type="page"/>
      </w:r>
    </w:p>
    <w:p w14:paraId="0DC24904" w14:textId="77777777" w:rsidR="003A556A" w:rsidRPr="00897E9A" w:rsidRDefault="003A556A" w:rsidP="00897E9A">
      <w:pPr>
        <w:spacing w:after="160" w:line="240" w:lineRule="auto"/>
        <w:rPr>
          <w:sz w:val="20"/>
          <w:szCs w:val="20"/>
        </w:rPr>
      </w:pPr>
    </w:p>
    <w:tbl>
      <w:tblPr>
        <w:tblStyle w:val="a"/>
        <w:tblW w:w="5000" w:type="pct"/>
        <w:tblBorders>
          <w:top w:val="nil"/>
          <w:left w:val="nil"/>
          <w:bottom w:val="nil"/>
          <w:right w:val="nil"/>
          <w:insideH w:val="nil"/>
          <w:insideV w:val="nil"/>
        </w:tblBorders>
        <w:tblLook w:val="0600" w:firstRow="0" w:lastRow="0" w:firstColumn="0" w:lastColumn="0" w:noHBand="1" w:noVBand="1"/>
      </w:tblPr>
      <w:tblGrid>
        <w:gridCol w:w="1129"/>
        <w:gridCol w:w="1215"/>
        <w:gridCol w:w="1644"/>
        <w:gridCol w:w="1694"/>
        <w:gridCol w:w="3678"/>
      </w:tblGrid>
      <w:tr w:rsidR="007B3A0D" w14:paraId="76C7735D" w14:textId="77777777" w:rsidTr="003A556A">
        <w:trPr>
          <w:trHeight w:val="20"/>
        </w:trPr>
        <w:tc>
          <w:tcPr>
            <w:tcW w:w="5000" w:type="pct"/>
            <w:gridSpan w:val="5"/>
            <w:tcBorders>
              <w:top w:val="nil"/>
              <w:left w:val="nil"/>
              <w:bottom w:val="nil"/>
              <w:right w:val="nil"/>
            </w:tcBorders>
            <w:tcMar>
              <w:top w:w="100" w:type="dxa"/>
              <w:left w:w="100" w:type="dxa"/>
              <w:bottom w:w="100" w:type="dxa"/>
              <w:right w:w="100" w:type="dxa"/>
            </w:tcMar>
            <w:vAlign w:val="bottom"/>
          </w:tcPr>
          <w:p w14:paraId="704088A7" w14:textId="77777777" w:rsidR="007B3A0D" w:rsidRDefault="006D701A">
            <w:pPr>
              <w:spacing w:line="276" w:lineRule="auto"/>
              <w:ind w:left="140" w:right="140"/>
              <w:jc w:val="center"/>
              <w:rPr>
                <w:sz w:val="18"/>
                <w:szCs w:val="18"/>
              </w:rPr>
            </w:pPr>
            <w:r>
              <w:rPr>
                <w:sz w:val="18"/>
                <w:szCs w:val="18"/>
              </w:rPr>
              <w:t>Alpha Variant</w:t>
            </w:r>
          </w:p>
        </w:tc>
      </w:tr>
      <w:tr w:rsidR="007B3A0D" w14:paraId="45213B11" w14:textId="77777777" w:rsidTr="003A556A">
        <w:trPr>
          <w:trHeight w:val="20"/>
        </w:trPr>
        <w:tc>
          <w:tcPr>
            <w:tcW w:w="603" w:type="pct"/>
            <w:tcBorders>
              <w:top w:val="single" w:sz="8" w:space="0" w:color="000000"/>
              <w:left w:val="nil"/>
              <w:bottom w:val="single" w:sz="8" w:space="0" w:color="000000"/>
              <w:right w:val="nil"/>
            </w:tcBorders>
            <w:shd w:val="clear" w:color="auto" w:fill="auto"/>
            <w:tcMar>
              <w:top w:w="100" w:type="dxa"/>
              <w:left w:w="100" w:type="dxa"/>
              <w:bottom w:w="100" w:type="dxa"/>
              <w:right w:w="100" w:type="dxa"/>
            </w:tcMar>
          </w:tcPr>
          <w:p w14:paraId="5CA1AAFF" w14:textId="77777777" w:rsidR="007B3A0D" w:rsidRDefault="006D701A">
            <w:pPr>
              <w:spacing w:line="276" w:lineRule="auto"/>
              <w:ind w:left="140" w:right="140"/>
              <w:jc w:val="center"/>
              <w:rPr>
                <w:b/>
                <w:sz w:val="18"/>
                <w:szCs w:val="18"/>
              </w:rPr>
            </w:pPr>
            <w:r>
              <w:rPr>
                <w:b/>
                <w:sz w:val="18"/>
                <w:szCs w:val="18"/>
              </w:rPr>
              <w:t>Age Group</w:t>
            </w:r>
          </w:p>
        </w:tc>
        <w:tc>
          <w:tcPr>
            <w:tcW w:w="649" w:type="pct"/>
            <w:tcBorders>
              <w:top w:val="single" w:sz="8" w:space="0" w:color="000000"/>
              <w:left w:val="nil"/>
              <w:bottom w:val="single" w:sz="8" w:space="0" w:color="000000"/>
              <w:right w:val="nil"/>
            </w:tcBorders>
            <w:shd w:val="clear" w:color="auto" w:fill="auto"/>
            <w:tcMar>
              <w:top w:w="100" w:type="dxa"/>
              <w:left w:w="100" w:type="dxa"/>
              <w:bottom w:w="100" w:type="dxa"/>
              <w:right w:w="100" w:type="dxa"/>
            </w:tcMar>
          </w:tcPr>
          <w:p w14:paraId="4129EE59" w14:textId="77777777" w:rsidR="007B3A0D" w:rsidRDefault="006D701A">
            <w:pPr>
              <w:spacing w:line="276" w:lineRule="auto"/>
              <w:ind w:left="140" w:right="140"/>
              <w:jc w:val="center"/>
              <w:rPr>
                <w:b/>
                <w:sz w:val="18"/>
                <w:szCs w:val="18"/>
              </w:rPr>
            </w:pPr>
            <w:r>
              <w:rPr>
                <w:b/>
                <w:sz w:val="18"/>
                <w:szCs w:val="18"/>
              </w:rPr>
              <w:t>Weekly rate</w:t>
            </w:r>
          </w:p>
        </w:tc>
        <w:tc>
          <w:tcPr>
            <w:tcW w:w="878" w:type="pct"/>
            <w:tcBorders>
              <w:top w:val="single" w:sz="8" w:space="0" w:color="000000"/>
              <w:left w:val="nil"/>
              <w:bottom w:val="single" w:sz="8" w:space="0" w:color="000000"/>
              <w:right w:val="nil"/>
            </w:tcBorders>
            <w:shd w:val="clear" w:color="auto" w:fill="auto"/>
            <w:tcMar>
              <w:top w:w="100" w:type="dxa"/>
              <w:left w:w="100" w:type="dxa"/>
              <w:bottom w:w="100" w:type="dxa"/>
              <w:right w:w="100" w:type="dxa"/>
            </w:tcMar>
          </w:tcPr>
          <w:p w14:paraId="00A9B3E3" w14:textId="77777777" w:rsidR="007B3A0D" w:rsidRDefault="006D701A">
            <w:pPr>
              <w:spacing w:line="276" w:lineRule="auto"/>
              <w:ind w:left="140" w:right="140"/>
              <w:jc w:val="center"/>
              <w:rPr>
                <w:b/>
                <w:sz w:val="18"/>
                <w:szCs w:val="18"/>
              </w:rPr>
            </w:pPr>
            <w:r>
              <w:rPr>
                <w:b/>
                <w:sz w:val="18"/>
                <w:szCs w:val="18"/>
              </w:rPr>
              <w:t>Weekly rate lower</w:t>
            </w:r>
          </w:p>
        </w:tc>
        <w:tc>
          <w:tcPr>
            <w:tcW w:w="905" w:type="pct"/>
            <w:tcBorders>
              <w:top w:val="single" w:sz="8" w:space="0" w:color="000000"/>
              <w:left w:val="nil"/>
              <w:bottom w:val="single" w:sz="8" w:space="0" w:color="000000"/>
              <w:right w:val="nil"/>
            </w:tcBorders>
            <w:shd w:val="clear" w:color="auto" w:fill="auto"/>
            <w:tcMar>
              <w:top w:w="100" w:type="dxa"/>
              <w:left w:w="100" w:type="dxa"/>
              <w:bottom w:w="100" w:type="dxa"/>
              <w:right w:w="100" w:type="dxa"/>
            </w:tcMar>
          </w:tcPr>
          <w:p w14:paraId="0966BFFE" w14:textId="77777777" w:rsidR="007B3A0D" w:rsidRDefault="006D701A">
            <w:pPr>
              <w:spacing w:line="276" w:lineRule="auto"/>
              <w:ind w:left="140" w:right="140"/>
              <w:jc w:val="center"/>
              <w:rPr>
                <w:b/>
                <w:sz w:val="18"/>
                <w:szCs w:val="18"/>
              </w:rPr>
            </w:pPr>
            <w:r>
              <w:rPr>
                <w:b/>
                <w:sz w:val="18"/>
                <w:szCs w:val="18"/>
              </w:rPr>
              <w:t>Weekly rate upper</w:t>
            </w:r>
          </w:p>
        </w:tc>
        <w:tc>
          <w:tcPr>
            <w:tcW w:w="1965" w:type="pct"/>
            <w:tcBorders>
              <w:top w:val="single" w:sz="8" w:space="0" w:color="000000"/>
              <w:left w:val="nil"/>
              <w:bottom w:val="single" w:sz="8" w:space="0" w:color="000000"/>
              <w:right w:val="nil"/>
            </w:tcBorders>
            <w:shd w:val="clear" w:color="auto" w:fill="auto"/>
            <w:tcMar>
              <w:top w:w="100" w:type="dxa"/>
              <w:left w:w="100" w:type="dxa"/>
              <w:bottom w:w="100" w:type="dxa"/>
              <w:right w:w="100" w:type="dxa"/>
            </w:tcMar>
          </w:tcPr>
          <w:p w14:paraId="45E0336A" w14:textId="77777777" w:rsidR="007B3A0D" w:rsidRDefault="006D701A">
            <w:pPr>
              <w:spacing w:line="276" w:lineRule="auto"/>
              <w:ind w:left="140" w:right="140"/>
              <w:jc w:val="center"/>
              <w:rPr>
                <w:b/>
                <w:sz w:val="18"/>
                <w:szCs w:val="18"/>
              </w:rPr>
            </w:pPr>
            <w:r>
              <w:rPr>
                <w:b/>
                <w:sz w:val="18"/>
                <w:szCs w:val="18"/>
              </w:rPr>
              <w:t xml:space="preserve">Estimated </w:t>
            </w:r>
            <w:proofErr w:type="spellStart"/>
            <w:r>
              <w:rPr>
                <w:b/>
                <w:sz w:val="18"/>
                <w:szCs w:val="18"/>
              </w:rPr>
              <w:t>Epiweek</w:t>
            </w:r>
            <w:proofErr w:type="spellEnd"/>
            <w:r>
              <w:rPr>
                <w:b/>
                <w:sz w:val="18"/>
                <w:szCs w:val="18"/>
              </w:rPr>
              <w:t xml:space="preserve"> at 50%</w:t>
            </w:r>
          </w:p>
        </w:tc>
      </w:tr>
      <w:tr w:rsidR="007B3A0D" w14:paraId="5FC61C52" w14:textId="77777777" w:rsidTr="003A556A">
        <w:trPr>
          <w:trHeight w:val="20"/>
        </w:trPr>
        <w:tc>
          <w:tcPr>
            <w:tcW w:w="603" w:type="pct"/>
            <w:tcBorders>
              <w:top w:val="nil"/>
              <w:left w:val="nil"/>
              <w:bottom w:val="nil"/>
              <w:right w:val="single" w:sz="8" w:space="0" w:color="000000"/>
            </w:tcBorders>
            <w:shd w:val="clear" w:color="auto" w:fill="auto"/>
            <w:tcMar>
              <w:top w:w="100" w:type="dxa"/>
              <w:left w:w="100" w:type="dxa"/>
              <w:bottom w:w="100" w:type="dxa"/>
              <w:right w:w="100" w:type="dxa"/>
            </w:tcMar>
            <w:vAlign w:val="bottom"/>
          </w:tcPr>
          <w:p w14:paraId="26E3DD55" w14:textId="77777777" w:rsidR="007B3A0D" w:rsidRDefault="006D701A">
            <w:pPr>
              <w:spacing w:line="276" w:lineRule="auto"/>
              <w:ind w:left="140" w:right="140"/>
              <w:jc w:val="center"/>
              <w:rPr>
                <w:i/>
                <w:sz w:val="18"/>
                <w:szCs w:val="18"/>
              </w:rPr>
            </w:pPr>
            <w:r>
              <w:rPr>
                <w:i/>
                <w:sz w:val="18"/>
                <w:szCs w:val="18"/>
              </w:rPr>
              <w:t>0-9</w:t>
            </w:r>
          </w:p>
        </w:tc>
        <w:tc>
          <w:tcPr>
            <w:tcW w:w="649" w:type="pct"/>
            <w:tcBorders>
              <w:top w:val="nil"/>
              <w:left w:val="nil"/>
              <w:bottom w:val="nil"/>
              <w:right w:val="nil"/>
            </w:tcBorders>
            <w:shd w:val="clear" w:color="auto" w:fill="auto"/>
            <w:tcMar>
              <w:top w:w="100" w:type="dxa"/>
              <w:left w:w="100" w:type="dxa"/>
              <w:bottom w:w="100" w:type="dxa"/>
              <w:right w:w="100" w:type="dxa"/>
            </w:tcMar>
            <w:vAlign w:val="bottom"/>
          </w:tcPr>
          <w:p w14:paraId="0EAEDDC6" w14:textId="77777777" w:rsidR="007B3A0D" w:rsidRDefault="006D701A">
            <w:pPr>
              <w:spacing w:line="276" w:lineRule="auto"/>
              <w:ind w:left="140" w:right="140"/>
              <w:jc w:val="center"/>
              <w:rPr>
                <w:sz w:val="18"/>
                <w:szCs w:val="18"/>
              </w:rPr>
            </w:pPr>
            <w:r>
              <w:rPr>
                <w:sz w:val="18"/>
                <w:szCs w:val="18"/>
              </w:rPr>
              <w:t>0.352</w:t>
            </w:r>
          </w:p>
        </w:tc>
        <w:tc>
          <w:tcPr>
            <w:tcW w:w="878" w:type="pct"/>
            <w:tcBorders>
              <w:top w:val="nil"/>
              <w:left w:val="nil"/>
              <w:bottom w:val="nil"/>
              <w:right w:val="nil"/>
            </w:tcBorders>
            <w:shd w:val="clear" w:color="auto" w:fill="auto"/>
            <w:tcMar>
              <w:top w:w="100" w:type="dxa"/>
              <w:left w:w="100" w:type="dxa"/>
              <w:bottom w:w="100" w:type="dxa"/>
              <w:right w:w="100" w:type="dxa"/>
            </w:tcMar>
            <w:vAlign w:val="bottom"/>
          </w:tcPr>
          <w:p w14:paraId="657EAAE0" w14:textId="77777777" w:rsidR="007B3A0D" w:rsidRDefault="006D701A">
            <w:pPr>
              <w:spacing w:line="276" w:lineRule="auto"/>
              <w:ind w:left="140" w:right="140"/>
              <w:jc w:val="center"/>
              <w:rPr>
                <w:sz w:val="18"/>
                <w:szCs w:val="18"/>
              </w:rPr>
            </w:pPr>
            <w:r>
              <w:rPr>
                <w:sz w:val="18"/>
                <w:szCs w:val="18"/>
              </w:rPr>
              <w:t>0.272</w:t>
            </w:r>
          </w:p>
        </w:tc>
        <w:tc>
          <w:tcPr>
            <w:tcW w:w="905" w:type="pct"/>
            <w:tcBorders>
              <w:top w:val="nil"/>
              <w:left w:val="nil"/>
              <w:bottom w:val="nil"/>
              <w:right w:val="nil"/>
            </w:tcBorders>
            <w:shd w:val="clear" w:color="auto" w:fill="auto"/>
            <w:tcMar>
              <w:top w:w="100" w:type="dxa"/>
              <w:left w:w="100" w:type="dxa"/>
              <w:bottom w:w="100" w:type="dxa"/>
              <w:right w:w="100" w:type="dxa"/>
            </w:tcMar>
            <w:vAlign w:val="bottom"/>
          </w:tcPr>
          <w:p w14:paraId="476E4B2F" w14:textId="77777777" w:rsidR="007B3A0D" w:rsidRDefault="006D701A">
            <w:pPr>
              <w:spacing w:line="276" w:lineRule="auto"/>
              <w:ind w:left="140" w:right="140"/>
              <w:jc w:val="center"/>
              <w:rPr>
                <w:sz w:val="18"/>
                <w:szCs w:val="18"/>
              </w:rPr>
            </w:pPr>
            <w:r>
              <w:rPr>
                <w:sz w:val="18"/>
                <w:szCs w:val="18"/>
              </w:rPr>
              <w:t>0.46</w:t>
            </w:r>
          </w:p>
        </w:tc>
        <w:tc>
          <w:tcPr>
            <w:tcW w:w="1965" w:type="pct"/>
            <w:tcBorders>
              <w:top w:val="nil"/>
              <w:left w:val="nil"/>
              <w:bottom w:val="nil"/>
              <w:right w:val="nil"/>
            </w:tcBorders>
            <w:shd w:val="clear" w:color="auto" w:fill="auto"/>
            <w:tcMar>
              <w:top w:w="100" w:type="dxa"/>
              <w:left w:w="100" w:type="dxa"/>
              <w:bottom w:w="100" w:type="dxa"/>
              <w:right w:w="100" w:type="dxa"/>
            </w:tcMar>
            <w:vAlign w:val="bottom"/>
          </w:tcPr>
          <w:p w14:paraId="6D4734EB" w14:textId="77777777" w:rsidR="007B3A0D" w:rsidRDefault="006D701A">
            <w:pPr>
              <w:spacing w:line="276" w:lineRule="auto"/>
              <w:ind w:left="140" w:right="140"/>
              <w:jc w:val="center"/>
              <w:rPr>
                <w:sz w:val="18"/>
                <w:szCs w:val="18"/>
              </w:rPr>
            </w:pPr>
            <w:r>
              <w:rPr>
                <w:sz w:val="18"/>
                <w:szCs w:val="18"/>
              </w:rPr>
              <w:t>4.853</w:t>
            </w:r>
          </w:p>
        </w:tc>
      </w:tr>
      <w:tr w:rsidR="007B3A0D" w14:paraId="0B27EE0E" w14:textId="77777777" w:rsidTr="003A556A">
        <w:trPr>
          <w:trHeight w:val="20"/>
        </w:trPr>
        <w:tc>
          <w:tcPr>
            <w:tcW w:w="603" w:type="pct"/>
            <w:tcBorders>
              <w:top w:val="nil"/>
              <w:left w:val="nil"/>
              <w:bottom w:val="nil"/>
              <w:right w:val="single" w:sz="8" w:space="0" w:color="000000"/>
            </w:tcBorders>
            <w:shd w:val="clear" w:color="auto" w:fill="auto"/>
            <w:tcMar>
              <w:top w:w="100" w:type="dxa"/>
              <w:left w:w="100" w:type="dxa"/>
              <w:bottom w:w="100" w:type="dxa"/>
              <w:right w:w="100" w:type="dxa"/>
            </w:tcMar>
            <w:vAlign w:val="bottom"/>
          </w:tcPr>
          <w:p w14:paraId="4E3966DB" w14:textId="77777777" w:rsidR="007B3A0D" w:rsidRDefault="006D701A">
            <w:pPr>
              <w:spacing w:line="276" w:lineRule="auto"/>
              <w:ind w:left="140" w:right="140"/>
              <w:jc w:val="center"/>
              <w:rPr>
                <w:i/>
                <w:sz w:val="18"/>
                <w:szCs w:val="18"/>
              </w:rPr>
            </w:pPr>
            <w:r>
              <w:rPr>
                <w:i/>
                <w:sz w:val="18"/>
                <w:szCs w:val="18"/>
              </w:rPr>
              <w:t>10-19</w:t>
            </w:r>
          </w:p>
        </w:tc>
        <w:tc>
          <w:tcPr>
            <w:tcW w:w="649" w:type="pct"/>
            <w:tcBorders>
              <w:top w:val="nil"/>
              <w:left w:val="nil"/>
              <w:bottom w:val="nil"/>
              <w:right w:val="nil"/>
            </w:tcBorders>
            <w:shd w:val="clear" w:color="auto" w:fill="auto"/>
            <w:tcMar>
              <w:top w:w="100" w:type="dxa"/>
              <w:left w:w="100" w:type="dxa"/>
              <w:bottom w:w="100" w:type="dxa"/>
              <w:right w:w="100" w:type="dxa"/>
            </w:tcMar>
            <w:vAlign w:val="bottom"/>
          </w:tcPr>
          <w:p w14:paraId="0B2BBD13" w14:textId="77777777" w:rsidR="007B3A0D" w:rsidRDefault="006D701A">
            <w:pPr>
              <w:spacing w:line="276" w:lineRule="auto"/>
              <w:ind w:left="140" w:right="140"/>
              <w:jc w:val="center"/>
              <w:rPr>
                <w:sz w:val="18"/>
                <w:szCs w:val="18"/>
              </w:rPr>
            </w:pPr>
            <w:r>
              <w:rPr>
                <w:sz w:val="18"/>
                <w:szCs w:val="18"/>
              </w:rPr>
              <w:t>0.429</w:t>
            </w:r>
          </w:p>
        </w:tc>
        <w:tc>
          <w:tcPr>
            <w:tcW w:w="878" w:type="pct"/>
            <w:tcBorders>
              <w:top w:val="nil"/>
              <w:left w:val="nil"/>
              <w:bottom w:val="nil"/>
              <w:right w:val="nil"/>
            </w:tcBorders>
            <w:shd w:val="clear" w:color="auto" w:fill="auto"/>
            <w:tcMar>
              <w:top w:w="100" w:type="dxa"/>
              <w:left w:w="100" w:type="dxa"/>
              <w:bottom w:w="100" w:type="dxa"/>
              <w:right w:w="100" w:type="dxa"/>
            </w:tcMar>
            <w:vAlign w:val="bottom"/>
          </w:tcPr>
          <w:p w14:paraId="28012964" w14:textId="77777777" w:rsidR="007B3A0D" w:rsidRDefault="006D701A">
            <w:pPr>
              <w:spacing w:line="276" w:lineRule="auto"/>
              <w:ind w:left="140" w:right="140"/>
              <w:jc w:val="center"/>
              <w:rPr>
                <w:sz w:val="18"/>
                <w:szCs w:val="18"/>
              </w:rPr>
            </w:pPr>
            <w:r>
              <w:rPr>
                <w:sz w:val="18"/>
                <w:szCs w:val="18"/>
              </w:rPr>
              <w:t>0.364</w:t>
            </w:r>
          </w:p>
        </w:tc>
        <w:tc>
          <w:tcPr>
            <w:tcW w:w="905" w:type="pct"/>
            <w:tcBorders>
              <w:top w:val="nil"/>
              <w:left w:val="nil"/>
              <w:bottom w:val="nil"/>
              <w:right w:val="nil"/>
            </w:tcBorders>
            <w:shd w:val="clear" w:color="auto" w:fill="auto"/>
            <w:tcMar>
              <w:top w:w="100" w:type="dxa"/>
              <w:left w:w="100" w:type="dxa"/>
              <w:bottom w:w="100" w:type="dxa"/>
              <w:right w:w="100" w:type="dxa"/>
            </w:tcMar>
            <w:vAlign w:val="bottom"/>
          </w:tcPr>
          <w:p w14:paraId="4F9DB09A" w14:textId="77777777" w:rsidR="007B3A0D" w:rsidRDefault="006D701A">
            <w:pPr>
              <w:spacing w:line="276" w:lineRule="auto"/>
              <w:ind w:left="140" w:right="140"/>
              <w:jc w:val="center"/>
              <w:rPr>
                <w:sz w:val="18"/>
                <w:szCs w:val="18"/>
              </w:rPr>
            </w:pPr>
            <w:r>
              <w:rPr>
                <w:sz w:val="18"/>
                <w:szCs w:val="18"/>
              </w:rPr>
              <w:t>0.513</w:t>
            </w:r>
          </w:p>
        </w:tc>
        <w:tc>
          <w:tcPr>
            <w:tcW w:w="1965" w:type="pct"/>
            <w:tcBorders>
              <w:top w:val="nil"/>
              <w:left w:val="nil"/>
              <w:bottom w:val="nil"/>
              <w:right w:val="nil"/>
            </w:tcBorders>
            <w:shd w:val="clear" w:color="auto" w:fill="auto"/>
            <w:tcMar>
              <w:top w:w="100" w:type="dxa"/>
              <w:left w:w="100" w:type="dxa"/>
              <w:bottom w:w="100" w:type="dxa"/>
              <w:right w:w="100" w:type="dxa"/>
            </w:tcMar>
            <w:vAlign w:val="bottom"/>
          </w:tcPr>
          <w:p w14:paraId="6F8CE486" w14:textId="77777777" w:rsidR="007B3A0D" w:rsidRDefault="006D701A">
            <w:pPr>
              <w:spacing w:line="276" w:lineRule="auto"/>
              <w:ind w:left="140" w:right="140"/>
              <w:jc w:val="center"/>
              <w:rPr>
                <w:sz w:val="18"/>
                <w:szCs w:val="18"/>
              </w:rPr>
            </w:pPr>
            <w:r>
              <w:rPr>
                <w:sz w:val="18"/>
                <w:szCs w:val="18"/>
              </w:rPr>
              <w:t>5.661</w:t>
            </w:r>
          </w:p>
        </w:tc>
      </w:tr>
      <w:tr w:rsidR="007B3A0D" w14:paraId="60389ADD" w14:textId="77777777" w:rsidTr="003A556A">
        <w:trPr>
          <w:trHeight w:val="20"/>
        </w:trPr>
        <w:tc>
          <w:tcPr>
            <w:tcW w:w="603" w:type="pct"/>
            <w:tcBorders>
              <w:top w:val="nil"/>
              <w:left w:val="nil"/>
              <w:bottom w:val="nil"/>
              <w:right w:val="single" w:sz="8" w:space="0" w:color="000000"/>
            </w:tcBorders>
            <w:shd w:val="clear" w:color="auto" w:fill="auto"/>
            <w:tcMar>
              <w:top w:w="100" w:type="dxa"/>
              <w:left w:w="100" w:type="dxa"/>
              <w:bottom w:w="100" w:type="dxa"/>
              <w:right w:w="100" w:type="dxa"/>
            </w:tcMar>
            <w:vAlign w:val="bottom"/>
          </w:tcPr>
          <w:p w14:paraId="15E44EDA" w14:textId="77777777" w:rsidR="007B3A0D" w:rsidRDefault="006D701A">
            <w:pPr>
              <w:spacing w:line="276" w:lineRule="auto"/>
              <w:ind w:left="140" w:right="140"/>
              <w:jc w:val="center"/>
              <w:rPr>
                <w:i/>
                <w:sz w:val="18"/>
                <w:szCs w:val="18"/>
              </w:rPr>
            </w:pPr>
            <w:r>
              <w:rPr>
                <w:i/>
                <w:sz w:val="18"/>
                <w:szCs w:val="18"/>
              </w:rPr>
              <w:t>20-29</w:t>
            </w:r>
          </w:p>
        </w:tc>
        <w:tc>
          <w:tcPr>
            <w:tcW w:w="649" w:type="pct"/>
            <w:tcBorders>
              <w:top w:val="nil"/>
              <w:left w:val="nil"/>
              <w:bottom w:val="nil"/>
              <w:right w:val="nil"/>
            </w:tcBorders>
            <w:shd w:val="clear" w:color="auto" w:fill="auto"/>
            <w:tcMar>
              <w:top w:w="100" w:type="dxa"/>
              <w:left w:w="100" w:type="dxa"/>
              <w:bottom w:w="100" w:type="dxa"/>
              <w:right w:w="100" w:type="dxa"/>
            </w:tcMar>
            <w:vAlign w:val="bottom"/>
          </w:tcPr>
          <w:p w14:paraId="72B1CAC6" w14:textId="77777777" w:rsidR="007B3A0D" w:rsidRDefault="006D701A">
            <w:pPr>
              <w:spacing w:line="276" w:lineRule="auto"/>
              <w:ind w:left="140" w:right="140"/>
              <w:jc w:val="center"/>
              <w:rPr>
                <w:sz w:val="18"/>
                <w:szCs w:val="18"/>
              </w:rPr>
            </w:pPr>
            <w:r>
              <w:rPr>
                <w:sz w:val="18"/>
                <w:szCs w:val="18"/>
              </w:rPr>
              <w:t>0.463</w:t>
            </w:r>
          </w:p>
        </w:tc>
        <w:tc>
          <w:tcPr>
            <w:tcW w:w="878" w:type="pct"/>
            <w:tcBorders>
              <w:top w:val="nil"/>
              <w:left w:val="nil"/>
              <w:bottom w:val="nil"/>
              <w:right w:val="nil"/>
            </w:tcBorders>
            <w:shd w:val="clear" w:color="auto" w:fill="auto"/>
            <w:tcMar>
              <w:top w:w="100" w:type="dxa"/>
              <w:left w:w="100" w:type="dxa"/>
              <w:bottom w:w="100" w:type="dxa"/>
              <w:right w:w="100" w:type="dxa"/>
            </w:tcMar>
            <w:vAlign w:val="bottom"/>
          </w:tcPr>
          <w:p w14:paraId="29BCF602" w14:textId="77777777" w:rsidR="007B3A0D" w:rsidRDefault="006D701A">
            <w:pPr>
              <w:spacing w:line="276" w:lineRule="auto"/>
              <w:ind w:left="140" w:right="140"/>
              <w:jc w:val="center"/>
              <w:rPr>
                <w:sz w:val="18"/>
                <w:szCs w:val="18"/>
              </w:rPr>
            </w:pPr>
            <w:r>
              <w:rPr>
                <w:sz w:val="18"/>
                <w:szCs w:val="18"/>
              </w:rPr>
              <w:t>0.409</w:t>
            </w:r>
          </w:p>
        </w:tc>
        <w:tc>
          <w:tcPr>
            <w:tcW w:w="905" w:type="pct"/>
            <w:tcBorders>
              <w:top w:val="nil"/>
              <w:left w:val="nil"/>
              <w:bottom w:val="nil"/>
              <w:right w:val="nil"/>
            </w:tcBorders>
            <w:shd w:val="clear" w:color="auto" w:fill="auto"/>
            <w:tcMar>
              <w:top w:w="100" w:type="dxa"/>
              <w:left w:w="100" w:type="dxa"/>
              <w:bottom w:w="100" w:type="dxa"/>
              <w:right w:w="100" w:type="dxa"/>
            </w:tcMar>
            <w:vAlign w:val="bottom"/>
          </w:tcPr>
          <w:p w14:paraId="513669BE" w14:textId="77777777" w:rsidR="007B3A0D" w:rsidRDefault="006D701A">
            <w:pPr>
              <w:spacing w:line="276" w:lineRule="auto"/>
              <w:ind w:left="140" w:right="140"/>
              <w:jc w:val="center"/>
              <w:rPr>
                <w:sz w:val="18"/>
                <w:szCs w:val="18"/>
              </w:rPr>
            </w:pPr>
            <w:r>
              <w:rPr>
                <w:sz w:val="18"/>
                <w:szCs w:val="18"/>
              </w:rPr>
              <w:t>0.527</w:t>
            </w:r>
          </w:p>
        </w:tc>
        <w:tc>
          <w:tcPr>
            <w:tcW w:w="1965" w:type="pct"/>
            <w:tcBorders>
              <w:top w:val="nil"/>
              <w:left w:val="nil"/>
              <w:bottom w:val="nil"/>
              <w:right w:val="nil"/>
            </w:tcBorders>
            <w:shd w:val="clear" w:color="auto" w:fill="auto"/>
            <w:tcMar>
              <w:top w:w="100" w:type="dxa"/>
              <w:left w:w="100" w:type="dxa"/>
              <w:bottom w:w="100" w:type="dxa"/>
              <w:right w:w="100" w:type="dxa"/>
            </w:tcMar>
            <w:vAlign w:val="bottom"/>
          </w:tcPr>
          <w:p w14:paraId="2F836EA6" w14:textId="77777777" w:rsidR="007B3A0D" w:rsidRDefault="006D701A">
            <w:pPr>
              <w:spacing w:line="276" w:lineRule="auto"/>
              <w:ind w:left="140" w:right="140"/>
              <w:jc w:val="center"/>
              <w:rPr>
                <w:sz w:val="18"/>
                <w:szCs w:val="18"/>
              </w:rPr>
            </w:pPr>
            <w:r>
              <w:rPr>
                <w:sz w:val="18"/>
                <w:szCs w:val="18"/>
              </w:rPr>
              <w:t>5.407</w:t>
            </w:r>
          </w:p>
        </w:tc>
      </w:tr>
      <w:tr w:rsidR="007B3A0D" w14:paraId="17FA7033" w14:textId="77777777" w:rsidTr="003A556A">
        <w:trPr>
          <w:trHeight w:val="20"/>
        </w:trPr>
        <w:tc>
          <w:tcPr>
            <w:tcW w:w="603" w:type="pct"/>
            <w:tcBorders>
              <w:top w:val="nil"/>
              <w:left w:val="nil"/>
              <w:bottom w:val="nil"/>
              <w:right w:val="single" w:sz="8" w:space="0" w:color="000000"/>
            </w:tcBorders>
            <w:shd w:val="clear" w:color="auto" w:fill="auto"/>
            <w:tcMar>
              <w:top w:w="100" w:type="dxa"/>
              <w:left w:w="100" w:type="dxa"/>
              <w:bottom w:w="100" w:type="dxa"/>
              <w:right w:w="100" w:type="dxa"/>
            </w:tcMar>
            <w:vAlign w:val="bottom"/>
          </w:tcPr>
          <w:p w14:paraId="7699F1D7" w14:textId="77777777" w:rsidR="007B3A0D" w:rsidRDefault="006D701A">
            <w:pPr>
              <w:spacing w:line="276" w:lineRule="auto"/>
              <w:ind w:left="140" w:right="140"/>
              <w:jc w:val="center"/>
              <w:rPr>
                <w:i/>
                <w:sz w:val="18"/>
                <w:szCs w:val="18"/>
              </w:rPr>
            </w:pPr>
            <w:r>
              <w:rPr>
                <w:i/>
                <w:sz w:val="18"/>
                <w:szCs w:val="18"/>
              </w:rPr>
              <w:t>30-39</w:t>
            </w:r>
          </w:p>
        </w:tc>
        <w:tc>
          <w:tcPr>
            <w:tcW w:w="649" w:type="pct"/>
            <w:tcBorders>
              <w:top w:val="nil"/>
              <w:left w:val="nil"/>
              <w:bottom w:val="nil"/>
              <w:right w:val="nil"/>
            </w:tcBorders>
            <w:shd w:val="clear" w:color="auto" w:fill="auto"/>
            <w:tcMar>
              <w:top w:w="100" w:type="dxa"/>
              <w:left w:w="100" w:type="dxa"/>
              <w:bottom w:w="100" w:type="dxa"/>
              <w:right w:w="100" w:type="dxa"/>
            </w:tcMar>
            <w:vAlign w:val="bottom"/>
          </w:tcPr>
          <w:p w14:paraId="0ADFB1FB" w14:textId="77777777" w:rsidR="007B3A0D" w:rsidRDefault="006D701A">
            <w:pPr>
              <w:spacing w:line="276" w:lineRule="auto"/>
              <w:ind w:left="140" w:right="140"/>
              <w:jc w:val="center"/>
              <w:rPr>
                <w:sz w:val="18"/>
                <w:szCs w:val="18"/>
              </w:rPr>
            </w:pPr>
            <w:r>
              <w:rPr>
                <w:sz w:val="18"/>
                <w:szCs w:val="18"/>
              </w:rPr>
              <w:t>0.429</w:t>
            </w:r>
          </w:p>
        </w:tc>
        <w:tc>
          <w:tcPr>
            <w:tcW w:w="878" w:type="pct"/>
            <w:tcBorders>
              <w:top w:val="nil"/>
              <w:left w:val="nil"/>
              <w:bottom w:val="nil"/>
              <w:right w:val="nil"/>
            </w:tcBorders>
            <w:shd w:val="clear" w:color="auto" w:fill="auto"/>
            <w:tcMar>
              <w:top w:w="100" w:type="dxa"/>
              <w:left w:w="100" w:type="dxa"/>
              <w:bottom w:w="100" w:type="dxa"/>
              <w:right w:w="100" w:type="dxa"/>
            </w:tcMar>
            <w:vAlign w:val="bottom"/>
          </w:tcPr>
          <w:p w14:paraId="42BB9AD0" w14:textId="77777777" w:rsidR="007B3A0D" w:rsidRDefault="006D701A">
            <w:pPr>
              <w:spacing w:line="276" w:lineRule="auto"/>
              <w:ind w:left="140" w:right="140"/>
              <w:jc w:val="center"/>
              <w:rPr>
                <w:sz w:val="18"/>
                <w:szCs w:val="18"/>
              </w:rPr>
            </w:pPr>
            <w:r>
              <w:rPr>
                <w:sz w:val="18"/>
                <w:szCs w:val="18"/>
              </w:rPr>
              <w:t>0.371</w:t>
            </w:r>
          </w:p>
        </w:tc>
        <w:tc>
          <w:tcPr>
            <w:tcW w:w="905" w:type="pct"/>
            <w:tcBorders>
              <w:top w:val="nil"/>
              <w:left w:val="nil"/>
              <w:bottom w:val="nil"/>
              <w:right w:val="nil"/>
            </w:tcBorders>
            <w:shd w:val="clear" w:color="auto" w:fill="auto"/>
            <w:tcMar>
              <w:top w:w="100" w:type="dxa"/>
              <w:left w:w="100" w:type="dxa"/>
              <w:bottom w:w="100" w:type="dxa"/>
              <w:right w:w="100" w:type="dxa"/>
            </w:tcMar>
            <w:vAlign w:val="bottom"/>
          </w:tcPr>
          <w:p w14:paraId="322EF2FB" w14:textId="77777777" w:rsidR="007B3A0D" w:rsidRDefault="006D701A">
            <w:pPr>
              <w:spacing w:line="276" w:lineRule="auto"/>
              <w:ind w:left="140" w:right="140"/>
              <w:jc w:val="center"/>
              <w:rPr>
                <w:sz w:val="18"/>
                <w:szCs w:val="18"/>
              </w:rPr>
            </w:pPr>
            <w:r>
              <w:rPr>
                <w:sz w:val="18"/>
                <w:szCs w:val="18"/>
              </w:rPr>
              <w:t>0.503</w:t>
            </w:r>
          </w:p>
        </w:tc>
        <w:tc>
          <w:tcPr>
            <w:tcW w:w="1965" w:type="pct"/>
            <w:tcBorders>
              <w:top w:val="nil"/>
              <w:left w:val="nil"/>
              <w:bottom w:val="nil"/>
              <w:right w:val="nil"/>
            </w:tcBorders>
            <w:shd w:val="clear" w:color="auto" w:fill="auto"/>
            <w:tcMar>
              <w:top w:w="100" w:type="dxa"/>
              <w:left w:w="100" w:type="dxa"/>
              <w:bottom w:w="100" w:type="dxa"/>
              <w:right w:w="100" w:type="dxa"/>
            </w:tcMar>
            <w:vAlign w:val="bottom"/>
          </w:tcPr>
          <w:p w14:paraId="4E2C63B8" w14:textId="77777777" w:rsidR="007B3A0D" w:rsidRDefault="006D701A">
            <w:pPr>
              <w:spacing w:line="276" w:lineRule="auto"/>
              <w:ind w:left="140" w:right="140"/>
              <w:jc w:val="center"/>
              <w:rPr>
                <w:sz w:val="18"/>
                <w:szCs w:val="18"/>
              </w:rPr>
            </w:pPr>
            <w:r>
              <w:rPr>
                <w:sz w:val="18"/>
                <w:szCs w:val="18"/>
              </w:rPr>
              <w:t>5.802</w:t>
            </w:r>
          </w:p>
        </w:tc>
      </w:tr>
      <w:tr w:rsidR="007B3A0D" w14:paraId="7CBF0DF1" w14:textId="77777777" w:rsidTr="003A556A">
        <w:trPr>
          <w:trHeight w:val="20"/>
        </w:trPr>
        <w:tc>
          <w:tcPr>
            <w:tcW w:w="603" w:type="pct"/>
            <w:tcBorders>
              <w:top w:val="nil"/>
              <w:left w:val="nil"/>
              <w:bottom w:val="nil"/>
              <w:right w:val="single" w:sz="8" w:space="0" w:color="000000"/>
            </w:tcBorders>
            <w:shd w:val="clear" w:color="auto" w:fill="auto"/>
            <w:tcMar>
              <w:top w:w="100" w:type="dxa"/>
              <w:left w:w="100" w:type="dxa"/>
              <w:bottom w:w="100" w:type="dxa"/>
              <w:right w:w="100" w:type="dxa"/>
            </w:tcMar>
            <w:vAlign w:val="bottom"/>
          </w:tcPr>
          <w:p w14:paraId="7DAF0CA5" w14:textId="77777777" w:rsidR="007B3A0D" w:rsidRDefault="006D701A">
            <w:pPr>
              <w:spacing w:line="276" w:lineRule="auto"/>
              <w:ind w:left="140" w:right="140"/>
              <w:jc w:val="center"/>
              <w:rPr>
                <w:i/>
                <w:sz w:val="18"/>
                <w:szCs w:val="18"/>
              </w:rPr>
            </w:pPr>
            <w:r>
              <w:rPr>
                <w:i/>
                <w:sz w:val="18"/>
                <w:szCs w:val="18"/>
              </w:rPr>
              <w:t>40-49</w:t>
            </w:r>
          </w:p>
        </w:tc>
        <w:tc>
          <w:tcPr>
            <w:tcW w:w="649" w:type="pct"/>
            <w:tcBorders>
              <w:top w:val="nil"/>
              <w:left w:val="nil"/>
              <w:bottom w:val="nil"/>
              <w:right w:val="nil"/>
            </w:tcBorders>
            <w:shd w:val="clear" w:color="auto" w:fill="auto"/>
            <w:tcMar>
              <w:top w:w="100" w:type="dxa"/>
              <w:left w:w="100" w:type="dxa"/>
              <w:bottom w:w="100" w:type="dxa"/>
              <w:right w:w="100" w:type="dxa"/>
            </w:tcMar>
            <w:vAlign w:val="bottom"/>
          </w:tcPr>
          <w:p w14:paraId="3F851804" w14:textId="77777777" w:rsidR="007B3A0D" w:rsidRDefault="006D701A">
            <w:pPr>
              <w:spacing w:line="276" w:lineRule="auto"/>
              <w:ind w:left="140" w:right="140"/>
              <w:jc w:val="center"/>
              <w:rPr>
                <w:sz w:val="18"/>
                <w:szCs w:val="18"/>
              </w:rPr>
            </w:pPr>
            <w:r>
              <w:rPr>
                <w:sz w:val="18"/>
                <w:szCs w:val="18"/>
              </w:rPr>
              <w:t>0.432</w:t>
            </w:r>
          </w:p>
        </w:tc>
        <w:tc>
          <w:tcPr>
            <w:tcW w:w="878" w:type="pct"/>
            <w:tcBorders>
              <w:top w:val="nil"/>
              <w:left w:val="nil"/>
              <w:bottom w:val="nil"/>
              <w:right w:val="nil"/>
            </w:tcBorders>
            <w:shd w:val="clear" w:color="auto" w:fill="auto"/>
            <w:tcMar>
              <w:top w:w="100" w:type="dxa"/>
              <w:left w:w="100" w:type="dxa"/>
              <w:bottom w:w="100" w:type="dxa"/>
              <w:right w:w="100" w:type="dxa"/>
            </w:tcMar>
            <w:vAlign w:val="bottom"/>
          </w:tcPr>
          <w:p w14:paraId="6FF737E1" w14:textId="77777777" w:rsidR="007B3A0D" w:rsidRDefault="006D701A">
            <w:pPr>
              <w:spacing w:line="276" w:lineRule="auto"/>
              <w:ind w:left="140" w:right="140"/>
              <w:jc w:val="center"/>
              <w:rPr>
                <w:sz w:val="18"/>
                <w:szCs w:val="18"/>
              </w:rPr>
            </w:pPr>
            <w:r>
              <w:rPr>
                <w:sz w:val="18"/>
                <w:szCs w:val="18"/>
              </w:rPr>
              <w:t>0.372</w:t>
            </w:r>
          </w:p>
        </w:tc>
        <w:tc>
          <w:tcPr>
            <w:tcW w:w="905" w:type="pct"/>
            <w:tcBorders>
              <w:top w:val="nil"/>
              <w:left w:val="nil"/>
              <w:bottom w:val="nil"/>
              <w:right w:val="nil"/>
            </w:tcBorders>
            <w:shd w:val="clear" w:color="auto" w:fill="auto"/>
            <w:tcMar>
              <w:top w:w="100" w:type="dxa"/>
              <w:left w:w="100" w:type="dxa"/>
              <w:bottom w:w="100" w:type="dxa"/>
              <w:right w:w="100" w:type="dxa"/>
            </w:tcMar>
            <w:vAlign w:val="bottom"/>
          </w:tcPr>
          <w:p w14:paraId="7A279830" w14:textId="77777777" w:rsidR="007B3A0D" w:rsidRDefault="006D701A">
            <w:pPr>
              <w:spacing w:line="276" w:lineRule="auto"/>
              <w:ind w:left="140" w:right="140"/>
              <w:jc w:val="center"/>
              <w:rPr>
                <w:sz w:val="18"/>
                <w:szCs w:val="18"/>
              </w:rPr>
            </w:pPr>
            <w:r>
              <w:rPr>
                <w:sz w:val="18"/>
                <w:szCs w:val="18"/>
              </w:rPr>
              <w:t>0.507</w:t>
            </w:r>
          </w:p>
        </w:tc>
        <w:tc>
          <w:tcPr>
            <w:tcW w:w="1965" w:type="pct"/>
            <w:tcBorders>
              <w:top w:val="nil"/>
              <w:left w:val="nil"/>
              <w:bottom w:val="nil"/>
              <w:right w:val="nil"/>
            </w:tcBorders>
            <w:shd w:val="clear" w:color="auto" w:fill="auto"/>
            <w:tcMar>
              <w:top w:w="100" w:type="dxa"/>
              <w:left w:w="100" w:type="dxa"/>
              <w:bottom w:w="100" w:type="dxa"/>
              <w:right w:w="100" w:type="dxa"/>
            </w:tcMar>
            <w:vAlign w:val="bottom"/>
          </w:tcPr>
          <w:p w14:paraId="5C06678A" w14:textId="77777777" w:rsidR="007B3A0D" w:rsidRDefault="006D701A">
            <w:pPr>
              <w:spacing w:line="276" w:lineRule="auto"/>
              <w:ind w:left="140" w:right="140"/>
              <w:jc w:val="center"/>
              <w:rPr>
                <w:sz w:val="18"/>
                <w:szCs w:val="18"/>
              </w:rPr>
            </w:pPr>
            <w:r>
              <w:rPr>
                <w:sz w:val="18"/>
                <w:szCs w:val="18"/>
              </w:rPr>
              <w:t>5.433</w:t>
            </w:r>
          </w:p>
        </w:tc>
      </w:tr>
      <w:tr w:rsidR="007B3A0D" w14:paraId="263CCCB0" w14:textId="77777777" w:rsidTr="003A556A">
        <w:trPr>
          <w:trHeight w:val="20"/>
        </w:trPr>
        <w:tc>
          <w:tcPr>
            <w:tcW w:w="603" w:type="pct"/>
            <w:tcBorders>
              <w:top w:val="nil"/>
              <w:left w:val="nil"/>
              <w:bottom w:val="nil"/>
              <w:right w:val="single" w:sz="8" w:space="0" w:color="000000"/>
            </w:tcBorders>
            <w:shd w:val="clear" w:color="auto" w:fill="auto"/>
            <w:tcMar>
              <w:top w:w="100" w:type="dxa"/>
              <w:left w:w="100" w:type="dxa"/>
              <w:bottom w:w="100" w:type="dxa"/>
              <w:right w:w="100" w:type="dxa"/>
            </w:tcMar>
            <w:vAlign w:val="bottom"/>
          </w:tcPr>
          <w:p w14:paraId="4886DD92" w14:textId="77777777" w:rsidR="007B3A0D" w:rsidRDefault="006D701A">
            <w:pPr>
              <w:spacing w:line="276" w:lineRule="auto"/>
              <w:ind w:left="140" w:right="140"/>
              <w:jc w:val="center"/>
              <w:rPr>
                <w:i/>
                <w:sz w:val="18"/>
                <w:szCs w:val="18"/>
              </w:rPr>
            </w:pPr>
            <w:r>
              <w:rPr>
                <w:i/>
                <w:sz w:val="18"/>
                <w:szCs w:val="18"/>
              </w:rPr>
              <w:t>50-59</w:t>
            </w:r>
          </w:p>
        </w:tc>
        <w:tc>
          <w:tcPr>
            <w:tcW w:w="649" w:type="pct"/>
            <w:tcBorders>
              <w:top w:val="nil"/>
              <w:left w:val="nil"/>
              <w:bottom w:val="nil"/>
              <w:right w:val="nil"/>
            </w:tcBorders>
            <w:shd w:val="clear" w:color="auto" w:fill="auto"/>
            <w:tcMar>
              <w:top w:w="100" w:type="dxa"/>
              <w:left w:w="100" w:type="dxa"/>
              <w:bottom w:w="100" w:type="dxa"/>
              <w:right w:w="100" w:type="dxa"/>
            </w:tcMar>
            <w:vAlign w:val="bottom"/>
          </w:tcPr>
          <w:p w14:paraId="78EF102A" w14:textId="77777777" w:rsidR="007B3A0D" w:rsidRDefault="006D701A">
            <w:pPr>
              <w:spacing w:line="276" w:lineRule="auto"/>
              <w:ind w:left="140" w:right="140"/>
              <w:jc w:val="center"/>
              <w:rPr>
                <w:sz w:val="18"/>
                <w:szCs w:val="18"/>
              </w:rPr>
            </w:pPr>
            <w:r>
              <w:rPr>
                <w:sz w:val="18"/>
                <w:szCs w:val="18"/>
              </w:rPr>
              <w:t>0.404</w:t>
            </w:r>
          </w:p>
        </w:tc>
        <w:tc>
          <w:tcPr>
            <w:tcW w:w="878" w:type="pct"/>
            <w:tcBorders>
              <w:top w:val="nil"/>
              <w:left w:val="nil"/>
              <w:bottom w:val="nil"/>
              <w:right w:val="nil"/>
            </w:tcBorders>
            <w:shd w:val="clear" w:color="auto" w:fill="auto"/>
            <w:tcMar>
              <w:top w:w="100" w:type="dxa"/>
              <w:left w:w="100" w:type="dxa"/>
              <w:bottom w:w="100" w:type="dxa"/>
              <w:right w:w="100" w:type="dxa"/>
            </w:tcMar>
            <w:vAlign w:val="bottom"/>
          </w:tcPr>
          <w:p w14:paraId="064C0B34" w14:textId="77777777" w:rsidR="007B3A0D" w:rsidRDefault="006D701A">
            <w:pPr>
              <w:spacing w:line="276" w:lineRule="auto"/>
              <w:ind w:left="140" w:right="140"/>
              <w:jc w:val="center"/>
              <w:rPr>
                <w:sz w:val="18"/>
                <w:szCs w:val="18"/>
              </w:rPr>
            </w:pPr>
            <w:r>
              <w:rPr>
                <w:sz w:val="18"/>
                <w:szCs w:val="18"/>
              </w:rPr>
              <w:t>0.353</w:t>
            </w:r>
          </w:p>
        </w:tc>
        <w:tc>
          <w:tcPr>
            <w:tcW w:w="905" w:type="pct"/>
            <w:tcBorders>
              <w:top w:val="nil"/>
              <w:left w:val="nil"/>
              <w:bottom w:val="nil"/>
              <w:right w:val="nil"/>
            </w:tcBorders>
            <w:shd w:val="clear" w:color="auto" w:fill="auto"/>
            <w:tcMar>
              <w:top w:w="100" w:type="dxa"/>
              <w:left w:w="100" w:type="dxa"/>
              <w:bottom w:w="100" w:type="dxa"/>
              <w:right w:w="100" w:type="dxa"/>
            </w:tcMar>
            <w:vAlign w:val="bottom"/>
          </w:tcPr>
          <w:p w14:paraId="2E568BC1" w14:textId="77777777" w:rsidR="007B3A0D" w:rsidRDefault="006D701A">
            <w:pPr>
              <w:spacing w:line="276" w:lineRule="auto"/>
              <w:ind w:left="140" w:right="140"/>
              <w:jc w:val="center"/>
              <w:rPr>
                <w:sz w:val="18"/>
                <w:szCs w:val="18"/>
              </w:rPr>
            </w:pPr>
            <w:r>
              <w:rPr>
                <w:sz w:val="18"/>
                <w:szCs w:val="18"/>
              </w:rPr>
              <w:t>0.467</w:t>
            </w:r>
          </w:p>
        </w:tc>
        <w:tc>
          <w:tcPr>
            <w:tcW w:w="1965" w:type="pct"/>
            <w:tcBorders>
              <w:top w:val="nil"/>
              <w:left w:val="nil"/>
              <w:bottom w:val="nil"/>
              <w:right w:val="nil"/>
            </w:tcBorders>
            <w:shd w:val="clear" w:color="auto" w:fill="auto"/>
            <w:tcMar>
              <w:top w:w="100" w:type="dxa"/>
              <w:left w:w="100" w:type="dxa"/>
              <w:bottom w:w="100" w:type="dxa"/>
              <w:right w:w="100" w:type="dxa"/>
            </w:tcMar>
            <w:vAlign w:val="bottom"/>
          </w:tcPr>
          <w:p w14:paraId="493C37FD" w14:textId="77777777" w:rsidR="007B3A0D" w:rsidRDefault="006D701A">
            <w:pPr>
              <w:spacing w:line="276" w:lineRule="auto"/>
              <w:ind w:left="140" w:right="140"/>
              <w:jc w:val="center"/>
              <w:rPr>
                <w:sz w:val="18"/>
                <w:szCs w:val="18"/>
              </w:rPr>
            </w:pPr>
            <w:r>
              <w:rPr>
                <w:sz w:val="18"/>
                <w:szCs w:val="18"/>
              </w:rPr>
              <w:t>5.405</w:t>
            </w:r>
          </w:p>
        </w:tc>
      </w:tr>
      <w:tr w:rsidR="007B3A0D" w14:paraId="499145B9" w14:textId="77777777" w:rsidTr="003A556A">
        <w:trPr>
          <w:trHeight w:val="20"/>
        </w:trPr>
        <w:tc>
          <w:tcPr>
            <w:tcW w:w="603" w:type="pct"/>
            <w:tcBorders>
              <w:top w:val="nil"/>
              <w:left w:val="nil"/>
              <w:bottom w:val="nil"/>
              <w:right w:val="single" w:sz="8" w:space="0" w:color="000000"/>
            </w:tcBorders>
            <w:shd w:val="clear" w:color="auto" w:fill="auto"/>
            <w:tcMar>
              <w:top w:w="100" w:type="dxa"/>
              <w:left w:w="100" w:type="dxa"/>
              <w:bottom w:w="100" w:type="dxa"/>
              <w:right w:w="100" w:type="dxa"/>
            </w:tcMar>
            <w:vAlign w:val="bottom"/>
          </w:tcPr>
          <w:p w14:paraId="0585455F" w14:textId="77777777" w:rsidR="007B3A0D" w:rsidRDefault="006D701A">
            <w:pPr>
              <w:spacing w:line="276" w:lineRule="auto"/>
              <w:ind w:left="140" w:right="140"/>
              <w:jc w:val="center"/>
              <w:rPr>
                <w:i/>
                <w:sz w:val="18"/>
                <w:szCs w:val="18"/>
              </w:rPr>
            </w:pPr>
            <w:r>
              <w:rPr>
                <w:i/>
                <w:sz w:val="18"/>
                <w:szCs w:val="18"/>
              </w:rPr>
              <w:t>&gt; 60</w:t>
            </w:r>
          </w:p>
        </w:tc>
        <w:tc>
          <w:tcPr>
            <w:tcW w:w="649" w:type="pct"/>
            <w:tcBorders>
              <w:top w:val="nil"/>
              <w:left w:val="nil"/>
              <w:bottom w:val="nil"/>
              <w:right w:val="nil"/>
            </w:tcBorders>
            <w:shd w:val="clear" w:color="auto" w:fill="auto"/>
            <w:tcMar>
              <w:top w:w="100" w:type="dxa"/>
              <w:left w:w="100" w:type="dxa"/>
              <w:bottom w:w="100" w:type="dxa"/>
              <w:right w:w="100" w:type="dxa"/>
            </w:tcMar>
            <w:vAlign w:val="bottom"/>
          </w:tcPr>
          <w:p w14:paraId="64C30149" w14:textId="77777777" w:rsidR="007B3A0D" w:rsidRDefault="006D701A">
            <w:pPr>
              <w:spacing w:line="276" w:lineRule="auto"/>
              <w:ind w:left="140" w:right="140"/>
              <w:jc w:val="center"/>
              <w:rPr>
                <w:sz w:val="18"/>
                <w:szCs w:val="18"/>
              </w:rPr>
            </w:pPr>
            <w:r>
              <w:rPr>
                <w:sz w:val="18"/>
                <w:szCs w:val="18"/>
              </w:rPr>
              <w:t>0.441</w:t>
            </w:r>
          </w:p>
        </w:tc>
        <w:tc>
          <w:tcPr>
            <w:tcW w:w="878" w:type="pct"/>
            <w:tcBorders>
              <w:top w:val="nil"/>
              <w:left w:val="nil"/>
              <w:bottom w:val="nil"/>
              <w:right w:val="nil"/>
            </w:tcBorders>
            <w:shd w:val="clear" w:color="auto" w:fill="auto"/>
            <w:tcMar>
              <w:top w:w="100" w:type="dxa"/>
              <w:left w:w="100" w:type="dxa"/>
              <w:bottom w:w="100" w:type="dxa"/>
              <w:right w:w="100" w:type="dxa"/>
            </w:tcMar>
            <w:vAlign w:val="bottom"/>
          </w:tcPr>
          <w:p w14:paraId="28153B11" w14:textId="77777777" w:rsidR="007B3A0D" w:rsidRDefault="006D701A">
            <w:pPr>
              <w:spacing w:line="276" w:lineRule="auto"/>
              <w:ind w:left="140" w:right="140"/>
              <w:jc w:val="center"/>
              <w:rPr>
                <w:sz w:val="18"/>
                <w:szCs w:val="18"/>
              </w:rPr>
            </w:pPr>
            <w:r>
              <w:rPr>
                <w:sz w:val="18"/>
                <w:szCs w:val="18"/>
              </w:rPr>
              <w:t>0.386</w:t>
            </w:r>
          </w:p>
        </w:tc>
        <w:tc>
          <w:tcPr>
            <w:tcW w:w="905" w:type="pct"/>
            <w:tcBorders>
              <w:top w:val="nil"/>
              <w:left w:val="nil"/>
              <w:bottom w:val="nil"/>
              <w:right w:val="nil"/>
            </w:tcBorders>
            <w:shd w:val="clear" w:color="auto" w:fill="auto"/>
            <w:tcMar>
              <w:top w:w="100" w:type="dxa"/>
              <w:left w:w="100" w:type="dxa"/>
              <w:bottom w:w="100" w:type="dxa"/>
              <w:right w:w="100" w:type="dxa"/>
            </w:tcMar>
            <w:vAlign w:val="bottom"/>
          </w:tcPr>
          <w:p w14:paraId="5187C415" w14:textId="77777777" w:rsidR="007B3A0D" w:rsidRDefault="006D701A">
            <w:pPr>
              <w:spacing w:line="276" w:lineRule="auto"/>
              <w:ind w:left="140" w:right="140"/>
              <w:jc w:val="center"/>
              <w:rPr>
                <w:sz w:val="18"/>
                <w:szCs w:val="18"/>
              </w:rPr>
            </w:pPr>
            <w:r>
              <w:rPr>
                <w:sz w:val="18"/>
                <w:szCs w:val="18"/>
              </w:rPr>
              <w:t>0.509</w:t>
            </w:r>
          </w:p>
        </w:tc>
        <w:tc>
          <w:tcPr>
            <w:tcW w:w="1965" w:type="pct"/>
            <w:tcBorders>
              <w:top w:val="nil"/>
              <w:left w:val="nil"/>
              <w:bottom w:val="nil"/>
              <w:right w:val="nil"/>
            </w:tcBorders>
            <w:shd w:val="clear" w:color="auto" w:fill="auto"/>
            <w:tcMar>
              <w:top w:w="100" w:type="dxa"/>
              <w:left w:w="100" w:type="dxa"/>
              <w:bottom w:w="100" w:type="dxa"/>
              <w:right w:w="100" w:type="dxa"/>
            </w:tcMar>
            <w:vAlign w:val="bottom"/>
          </w:tcPr>
          <w:p w14:paraId="607A295A" w14:textId="77777777" w:rsidR="007B3A0D" w:rsidRDefault="006D701A">
            <w:pPr>
              <w:spacing w:line="276" w:lineRule="auto"/>
              <w:ind w:left="140" w:right="140"/>
              <w:jc w:val="center"/>
              <w:rPr>
                <w:sz w:val="18"/>
                <w:szCs w:val="18"/>
              </w:rPr>
            </w:pPr>
            <w:r>
              <w:rPr>
                <w:sz w:val="18"/>
                <w:szCs w:val="18"/>
              </w:rPr>
              <w:t>6.245</w:t>
            </w:r>
          </w:p>
        </w:tc>
      </w:tr>
      <w:tr w:rsidR="007B3A0D" w14:paraId="43C63E89" w14:textId="77777777" w:rsidTr="003A556A">
        <w:trPr>
          <w:trHeight w:val="20"/>
        </w:trPr>
        <w:tc>
          <w:tcPr>
            <w:tcW w:w="603" w:type="pct"/>
            <w:tcBorders>
              <w:top w:val="nil"/>
              <w:left w:val="nil"/>
              <w:bottom w:val="nil"/>
              <w:right w:val="nil"/>
            </w:tcBorders>
            <w:shd w:val="clear" w:color="auto" w:fill="auto"/>
            <w:tcMar>
              <w:top w:w="100" w:type="dxa"/>
              <w:left w:w="100" w:type="dxa"/>
              <w:bottom w:w="100" w:type="dxa"/>
              <w:right w:w="100" w:type="dxa"/>
            </w:tcMar>
            <w:vAlign w:val="bottom"/>
          </w:tcPr>
          <w:p w14:paraId="38539E14" w14:textId="77777777" w:rsidR="007B3A0D" w:rsidRDefault="007B3A0D">
            <w:pPr>
              <w:ind w:left="140" w:right="140"/>
            </w:pPr>
          </w:p>
        </w:tc>
        <w:tc>
          <w:tcPr>
            <w:tcW w:w="649" w:type="pct"/>
            <w:tcBorders>
              <w:top w:val="nil"/>
              <w:left w:val="nil"/>
              <w:bottom w:val="nil"/>
              <w:right w:val="nil"/>
            </w:tcBorders>
            <w:shd w:val="clear" w:color="auto" w:fill="auto"/>
            <w:tcMar>
              <w:top w:w="100" w:type="dxa"/>
              <w:left w:w="100" w:type="dxa"/>
              <w:bottom w:w="100" w:type="dxa"/>
              <w:right w:w="100" w:type="dxa"/>
            </w:tcMar>
            <w:vAlign w:val="bottom"/>
          </w:tcPr>
          <w:p w14:paraId="7AE4324A" w14:textId="77777777" w:rsidR="007B3A0D" w:rsidRDefault="007B3A0D">
            <w:pPr>
              <w:ind w:left="140" w:right="140"/>
            </w:pPr>
          </w:p>
        </w:tc>
        <w:tc>
          <w:tcPr>
            <w:tcW w:w="878" w:type="pct"/>
            <w:tcBorders>
              <w:top w:val="nil"/>
              <w:left w:val="nil"/>
              <w:bottom w:val="nil"/>
              <w:right w:val="nil"/>
            </w:tcBorders>
            <w:shd w:val="clear" w:color="auto" w:fill="auto"/>
            <w:tcMar>
              <w:top w:w="100" w:type="dxa"/>
              <w:left w:w="100" w:type="dxa"/>
              <w:bottom w:w="100" w:type="dxa"/>
              <w:right w:w="100" w:type="dxa"/>
            </w:tcMar>
            <w:vAlign w:val="bottom"/>
          </w:tcPr>
          <w:p w14:paraId="1F6A3699" w14:textId="77777777" w:rsidR="007B3A0D" w:rsidRDefault="007B3A0D">
            <w:pPr>
              <w:ind w:left="140" w:right="140"/>
            </w:pPr>
          </w:p>
        </w:tc>
        <w:tc>
          <w:tcPr>
            <w:tcW w:w="905" w:type="pct"/>
            <w:tcBorders>
              <w:top w:val="nil"/>
              <w:left w:val="nil"/>
              <w:bottom w:val="nil"/>
              <w:right w:val="nil"/>
            </w:tcBorders>
            <w:shd w:val="clear" w:color="auto" w:fill="auto"/>
            <w:tcMar>
              <w:top w:w="100" w:type="dxa"/>
              <w:left w:w="100" w:type="dxa"/>
              <w:bottom w:w="100" w:type="dxa"/>
              <w:right w:w="100" w:type="dxa"/>
            </w:tcMar>
            <w:vAlign w:val="bottom"/>
          </w:tcPr>
          <w:p w14:paraId="48BD4CD8" w14:textId="77777777" w:rsidR="007B3A0D" w:rsidRDefault="007B3A0D">
            <w:pPr>
              <w:ind w:left="140" w:right="140"/>
            </w:pPr>
          </w:p>
        </w:tc>
        <w:tc>
          <w:tcPr>
            <w:tcW w:w="1965" w:type="pct"/>
            <w:tcBorders>
              <w:top w:val="nil"/>
              <w:left w:val="nil"/>
              <w:bottom w:val="nil"/>
              <w:right w:val="nil"/>
            </w:tcBorders>
            <w:shd w:val="clear" w:color="auto" w:fill="auto"/>
            <w:tcMar>
              <w:top w:w="100" w:type="dxa"/>
              <w:left w:w="100" w:type="dxa"/>
              <w:bottom w:w="100" w:type="dxa"/>
              <w:right w:w="100" w:type="dxa"/>
            </w:tcMar>
            <w:vAlign w:val="bottom"/>
          </w:tcPr>
          <w:p w14:paraId="2139DC54" w14:textId="77777777" w:rsidR="007B3A0D" w:rsidRDefault="007B3A0D" w:rsidP="005E108B">
            <w:pPr>
              <w:ind w:right="140"/>
            </w:pPr>
          </w:p>
        </w:tc>
      </w:tr>
      <w:tr w:rsidR="007B3A0D" w14:paraId="3C2E9ED7" w14:textId="77777777" w:rsidTr="003A556A">
        <w:trPr>
          <w:trHeight w:val="20"/>
        </w:trPr>
        <w:tc>
          <w:tcPr>
            <w:tcW w:w="5000" w:type="pct"/>
            <w:gridSpan w:val="5"/>
            <w:tcBorders>
              <w:top w:val="nil"/>
              <w:left w:val="nil"/>
              <w:bottom w:val="nil"/>
              <w:right w:val="nil"/>
            </w:tcBorders>
            <w:shd w:val="clear" w:color="auto" w:fill="auto"/>
            <w:tcMar>
              <w:top w:w="100" w:type="dxa"/>
              <w:left w:w="100" w:type="dxa"/>
              <w:bottom w:w="100" w:type="dxa"/>
              <w:right w:w="100" w:type="dxa"/>
            </w:tcMar>
            <w:vAlign w:val="bottom"/>
          </w:tcPr>
          <w:p w14:paraId="2759D434" w14:textId="77777777" w:rsidR="007B3A0D" w:rsidRDefault="006D701A">
            <w:pPr>
              <w:spacing w:line="276" w:lineRule="auto"/>
              <w:ind w:left="140" w:right="140"/>
              <w:jc w:val="center"/>
              <w:rPr>
                <w:sz w:val="18"/>
                <w:szCs w:val="18"/>
              </w:rPr>
            </w:pPr>
            <w:r>
              <w:rPr>
                <w:sz w:val="18"/>
                <w:szCs w:val="18"/>
              </w:rPr>
              <w:t>Delta Variant</w:t>
            </w:r>
          </w:p>
        </w:tc>
      </w:tr>
      <w:tr w:rsidR="007B3A0D" w14:paraId="2BED5E1F" w14:textId="77777777" w:rsidTr="003A556A">
        <w:trPr>
          <w:trHeight w:val="20"/>
        </w:trPr>
        <w:tc>
          <w:tcPr>
            <w:tcW w:w="603" w:type="pct"/>
            <w:tcBorders>
              <w:top w:val="single" w:sz="8" w:space="0" w:color="000000"/>
              <w:left w:val="nil"/>
              <w:bottom w:val="single" w:sz="8" w:space="0" w:color="000000"/>
              <w:right w:val="nil"/>
            </w:tcBorders>
            <w:shd w:val="clear" w:color="auto" w:fill="auto"/>
            <w:tcMar>
              <w:top w:w="100" w:type="dxa"/>
              <w:left w:w="100" w:type="dxa"/>
              <w:bottom w:w="100" w:type="dxa"/>
              <w:right w:w="100" w:type="dxa"/>
            </w:tcMar>
          </w:tcPr>
          <w:p w14:paraId="639070AD" w14:textId="77777777" w:rsidR="007B3A0D" w:rsidRDefault="006D701A">
            <w:pPr>
              <w:spacing w:line="276" w:lineRule="auto"/>
              <w:ind w:left="140" w:right="140"/>
              <w:jc w:val="center"/>
              <w:rPr>
                <w:b/>
                <w:sz w:val="18"/>
                <w:szCs w:val="18"/>
              </w:rPr>
            </w:pPr>
            <w:r>
              <w:rPr>
                <w:b/>
                <w:sz w:val="18"/>
                <w:szCs w:val="18"/>
              </w:rPr>
              <w:t>Age Group</w:t>
            </w:r>
          </w:p>
        </w:tc>
        <w:tc>
          <w:tcPr>
            <w:tcW w:w="649" w:type="pct"/>
            <w:tcBorders>
              <w:top w:val="single" w:sz="8" w:space="0" w:color="000000"/>
              <w:left w:val="nil"/>
              <w:bottom w:val="single" w:sz="8" w:space="0" w:color="000000"/>
              <w:right w:val="nil"/>
            </w:tcBorders>
            <w:shd w:val="clear" w:color="auto" w:fill="auto"/>
            <w:tcMar>
              <w:top w:w="100" w:type="dxa"/>
              <w:left w:w="100" w:type="dxa"/>
              <w:bottom w:w="100" w:type="dxa"/>
              <w:right w:w="100" w:type="dxa"/>
            </w:tcMar>
          </w:tcPr>
          <w:p w14:paraId="373F7D22" w14:textId="77777777" w:rsidR="007B3A0D" w:rsidRDefault="006D701A">
            <w:pPr>
              <w:spacing w:line="276" w:lineRule="auto"/>
              <w:ind w:left="140" w:right="140"/>
              <w:jc w:val="center"/>
              <w:rPr>
                <w:b/>
                <w:sz w:val="18"/>
                <w:szCs w:val="18"/>
              </w:rPr>
            </w:pPr>
            <w:r>
              <w:rPr>
                <w:b/>
                <w:sz w:val="18"/>
                <w:szCs w:val="18"/>
              </w:rPr>
              <w:t>Weekly rate</w:t>
            </w:r>
          </w:p>
        </w:tc>
        <w:tc>
          <w:tcPr>
            <w:tcW w:w="878" w:type="pct"/>
            <w:tcBorders>
              <w:top w:val="single" w:sz="8" w:space="0" w:color="000000"/>
              <w:left w:val="nil"/>
              <w:bottom w:val="single" w:sz="8" w:space="0" w:color="000000"/>
              <w:right w:val="nil"/>
            </w:tcBorders>
            <w:shd w:val="clear" w:color="auto" w:fill="auto"/>
            <w:tcMar>
              <w:top w:w="100" w:type="dxa"/>
              <w:left w:w="100" w:type="dxa"/>
              <w:bottom w:w="100" w:type="dxa"/>
              <w:right w:w="100" w:type="dxa"/>
            </w:tcMar>
          </w:tcPr>
          <w:p w14:paraId="19B0447D" w14:textId="77777777" w:rsidR="007B3A0D" w:rsidRDefault="006D701A">
            <w:pPr>
              <w:spacing w:line="276" w:lineRule="auto"/>
              <w:ind w:left="140" w:right="140"/>
              <w:jc w:val="center"/>
              <w:rPr>
                <w:b/>
                <w:sz w:val="18"/>
                <w:szCs w:val="18"/>
              </w:rPr>
            </w:pPr>
            <w:r>
              <w:rPr>
                <w:b/>
                <w:sz w:val="18"/>
                <w:szCs w:val="18"/>
              </w:rPr>
              <w:t>Weekly rate lower</w:t>
            </w:r>
          </w:p>
        </w:tc>
        <w:tc>
          <w:tcPr>
            <w:tcW w:w="905" w:type="pct"/>
            <w:tcBorders>
              <w:top w:val="single" w:sz="8" w:space="0" w:color="000000"/>
              <w:left w:val="nil"/>
              <w:bottom w:val="single" w:sz="8" w:space="0" w:color="000000"/>
              <w:right w:val="nil"/>
            </w:tcBorders>
            <w:shd w:val="clear" w:color="auto" w:fill="auto"/>
            <w:tcMar>
              <w:top w:w="100" w:type="dxa"/>
              <w:left w:w="100" w:type="dxa"/>
              <w:bottom w:w="100" w:type="dxa"/>
              <w:right w:w="100" w:type="dxa"/>
            </w:tcMar>
          </w:tcPr>
          <w:p w14:paraId="1A403FA9" w14:textId="77777777" w:rsidR="007B3A0D" w:rsidRDefault="006D701A">
            <w:pPr>
              <w:spacing w:line="276" w:lineRule="auto"/>
              <w:ind w:left="140" w:right="140"/>
              <w:jc w:val="center"/>
              <w:rPr>
                <w:b/>
                <w:sz w:val="18"/>
                <w:szCs w:val="18"/>
              </w:rPr>
            </w:pPr>
            <w:r>
              <w:rPr>
                <w:b/>
                <w:sz w:val="18"/>
                <w:szCs w:val="18"/>
              </w:rPr>
              <w:t>Weekly rate upper</w:t>
            </w:r>
          </w:p>
        </w:tc>
        <w:tc>
          <w:tcPr>
            <w:tcW w:w="1965" w:type="pct"/>
            <w:tcBorders>
              <w:top w:val="single" w:sz="8" w:space="0" w:color="000000"/>
              <w:left w:val="nil"/>
              <w:bottom w:val="single" w:sz="8" w:space="0" w:color="000000"/>
              <w:right w:val="nil"/>
            </w:tcBorders>
            <w:shd w:val="clear" w:color="auto" w:fill="auto"/>
            <w:tcMar>
              <w:top w:w="100" w:type="dxa"/>
              <w:left w:w="100" w:type="dxa"/>
              <w:bottom w:w="100" w:type="dxa"/>
              <w:right w:w="100" w:type="dxa"/>
            </w:tcMar>
          </w:tcPr>
          <w:p w14:paraId="2DD6FE7A" w14:textId="77777777" w:rsidR="007B3A0D" w:rsidRDefault="006D701A">
            <w:pPr>
              <w:spacing w:line="276" w:lineRule="auto"/>
              <w:ind w:left="140" w:right="140"/>
              <w:jc w:val="center"/>
              <w:rPr>
                <w:b/>
                <w:sz w:val="18"/>
                <w:szCs w:val="18"/>
              </w:rPr>
            </w:pPr>
            <w:r>
              <w:rPr>
                <w:b/>
                <w:sz w:val="18"/>
                <w:szCs w:val="18"/>
              </w:rPr>
              <w:t xml:space="preserve">Estimated </w:t>
            </w:r>
            <w:proofErr w:type="spellStart"/>
            <w:r>
              <w:rPr>
                <w:b/>
                <w:sz w:val="18"/>
                <w:szCs w:val="18"/>
              </w:rPr>
              <w:t>Epiweek</w:t>
            </w:r>
            <w:proofErr w:type="spellEnd"/>
            <w:r>
              <w:rPr>
                <w:b/>
                <w:sz w:val="18"/>
                <w:szCs w:val="18"/>
              </w:rPr>
              <w:t xml:space="preserve"> at 50%</w:t>
            </w:r>
          </w:p>
        </w:tc>
      </w:tr>
      <w:tr w:rsidR="007B3A0D" w14:paraId="3713EF8E" w14:textId="77777777" w:rsidTr="003A556A">
        <w:trPr>
          <w:trHeight w:val="20"/>
        </w:trPr>
        <w:tc>
          <w:tcPr>
            <w:tcW w:w="603" w:type="pct"/>
            <w:tcBorders>
              <w:top w:val="nil"/>
              <w:left w:val="nil"/>
              <w:bottom w:val="nil"/>
              <w:right w:val="single" w:sz="8" w:space="0" w:color="000000"/>
            </w:tcBorders>
            <w:shd w:val="clear" w:color="auto" w:fill="auto"/>
            <w:tcMar>
              <w:top w:w="100" w:type="dxa"/>
              <w:left w:w="100" w:type="dxa"/>
              <w:bottom w:w="100" w:type="dxa"/>
              <w:right w:w="100" w:type="dxa"/>
            </w:tcMar>
            <w:vAlign w:val="bottom"/>
          </w:tcPr>
          <w:p w14:paraId="4C408FE5" w14:textId="77777777" w:rsidR="007B3A0D" w:rsidRDefault="006D701A">
            <w:pPr>
              <w:spacing w:line="276" w:lineRule="auto"/>
              <w:ind w:left="140" w:right="140"/>
              <w:jc w:val="center"/>
              <w:rPr>
                <w:i/>
                <w:sz w:val="18"/>
                <w:szCs w:val="18"/>
              </w:rPr>
            </w:pPr>
            <w:r>
              <w:rPr>
                <w:i/>
                <w:sz w:val="18"/>
                <w:szCs w:val="18"/>
              </w:rPr>
              <w:t>0-9</w:t>
            </w:r>
          </w:p>
        </w:tc>
        <w:tc>
          <w:tcPr>
            <w:tcW w:w="649" w:type="pct"/>
            <w:tcBorders>
              <w:top w:val="nil"/>
              <w:left w:val="nil"/>
              <w:bottom w:val="nil"/>
              <w:right w:val="nil"/>
            </w:tcBorders>
            <w:shd w:val="clear" w:color="auto" w:fill="auto"/>
            <w:tcMar>
              <w:top w:w="100" w:type="dxa"/>
              <w:left w:w="100" w:type="dxa"/>
              <w:bottom w:w="100" w:type="dxa"/>
              <w:right w:w="100" w:type="dxa"/>
            </w:tcMar>
            <w:vAlign w:val="bottom"/>
          </w:tcPr>
          <w:p w14:paraId="63DD2CB7" w14:textId="77777777" w:rsidR="007B3A0D" w:rsidRDefault="006D701A">
            <w:pPr>
              <w:spacing w:line="276" w:lineRule="auto"/>
              <w:ind w:left="140" w:right="140"/>
              <w:jc w:val="center"/>
              <w:rPr>
                <w:sz w:val="18"/>
                <w:szCs w:val="18"/>
              </w:rPr>
            </w:pPr>
            <w:r>
              <w:rPr>
                <w:sz w:val="18"/>
                <w:szCs w:val="18"/>
              </w:rPr>
              <w:t>1.025</w:t>
            </w:r>
          </w:p>
        </w:tc>
        <w:tc>
          <w:tcPr>
            <w:tcW w:w="878" w:type="pct"/>
            <w:tcBorders>
              <w:top w:val="nil"/>
              <w:left w:val="nil"/>
              <w:bottom w:val="nil"/>
              <w:right w:val="nil"/>
            </w:tcBorders>
            <w:shd w:val="clear" w:color="auto" w:fill="auto"/>
            <w:tcMar>
              <w:top w:w="100" w:type="dxa"/>
              <w:left w:w="100" w:type="dxa"/>
              <w:bottom w:w="100" w:type="dxa"/>
              <w:right w:w="100" w:type="dxa"/>
            </w:tcMar>
            <w:vAlign w:val="bottom"/>
          </w:tcPr>
          <w:p w14:paraId="3709513B" w14:textId="77777777" w:rsidR="007B3A0D" w:rsidRDefault="006D701A">
            <w:pPr>
              <w:spacing w:line="276" w:lineRule="auto"/>
              <w:ind w:left="140" w:right="140"/>
              <w:jc w:val="center"/>
              <w:rPr>
                <w:sz w:val="18"/>
                <w:szCs w:val="18"/>
              </w:rPr>
            </w:pPr>
            <w:r>
              <w:rPr>
                <w:sz w:val="18"/>
                <w:szCs w:val="18"/>
              </w:rPr>
              <w:t>0.907</w:t>
            </w:r>
          </w:p>
        </w:tc>
        <w:tc>
          <w:tcPr>
            <w:tcW w:w="905" w:type="pct"/>
            <w:tcBorders>
              <w:top w:val="nil"/>
              <w:left w:val="nil"/>
              <w:bottom w:val="nil"/>
              <w:right w:val="nil"/>
            </w:tcBorders>
            <w:shd w:val="clear" w:color="auto" w:fill="auto"/>
            <w:tcMar>
              <w:top w:w="100" w:type="dxa"/>
              <w:left w:w="100" w:type="dxa"/>
              <w:bottom w:w="100" w:type="dxa"/>
              <w:right w:w="100" w:type="dxa"/>
            </w:tcMar>
            <w:vAlign w:val="bottom"/>
          </w:tcPr>
          <w:p w14:paraId="7B7E1BB9" w14:textId="77777777" w:rsidR="007B3A0D" w:rsidRDefault="006D701A">
            <w:pPr>
              <w:spacing w:line="276" w:lineRule="auto"/>
              <w:ind w:left="140" w:right="140"/>
              <w:jc w:val="center"/>
              <w:rPr>
                <w:sz w:val="18"/>
                <w:szCs w:val="18"/>
              </w:rPr>
            </w:pPr>
            <w:r>
              <w:rPr>
                <w:sz w:val="18"/>
                <w:szCs w:val="18"/>
              </w:rPr>
              <w:t>1.167</w:t>
            </w:r>
          </w:p>
        </w:tc>
        <w:tc>
          <w:tcPr>
            <w:tcW w:w="1965" w:type="pct"/>
            <w:tcBorders>
              <w:top w:val="nil"/>
              <w:left w:val="nil"/>
              <w:bottom w:val="nil"/>
              <w:right w:val="nil"/>
            </w:tcBorders>
            <w:shd w:val="clear" w:color="auto" w:fill="auto"/>
            <w:tcMar>
              <w:top w:w="100" w:type="dxa"/>
              <w:left w:w="100" w:type="dxa"/>
              <w:bottom w:w="100" w:type="dxa"/>
              <w:right w:w="100" w:type="dxa"/>
            </w:tcMar>
            <w:vAlign w:val="bottom"/>
          </w:tcPr>
          <w:p w14:paraId="2FFA7980" w14:textId="77777777" w:rsidR="007B3A0D" w:rsidRDefault="006D701A">
            <w:pPr>
              <w:spacing w:line="276" w:lineRule="auto"/>
              <w:ind w:left="140" w:right="140"/>
              <w:jc w:val="center"/>
              <w:rPr>
                <w:sz w:val="18"/>
                <w:szCs w:val="18"/>
              </w:rPr>
            </w:pPr>
            <w:r>
              <w:rPr>
                <w:sz w:val="18"/>
                <w:szCs w:val="18"/>
              </w:rPr>
              <w:t>25.464</w:t>
            </w:r>
          </w:p>
        </w:tc>
      </w:tr>
      <w:tr w:rsidR="007B3A0D" w14:paraId="45E65952" w14:textId="77777777" w:rsidTr="003A556A">
        <w:trPr>
          <w:trHeight w:val="20"/>
        </w:trPr>
        <w:tc>
          <w:tcPr>
            <w:tcW w:w="603" w:type="pct"/>
            <w:tcBorders>
              <w:top w:val="nil"/>
              <w:left w:val="nil"/>
              <w:bottom w:val="nil"/>
              <w:right w:val="single" w:sz="8" w:space="0" w:color="000000"/>
            </w:tcBorders>
            <w:shd w:val="clear" w:color="auto" w:fill="auto"/>
            <w:tcMar>
              <w:top w:w="100" w:type="dxa"/>
              <w:left w:w="100" w:type="dxa"/>
              <w:bottom w:w="100" w:type="dxa"/>
              <w:right w:w="100" w:type="dxa"/>
            </w:tcMar>
            <w:vAlign w:val="bottom"/>
          </w:tcPr>
          <w:p w14:paraId="12D9DC14" w14:textId="77777777" w:rsidR="007B3A0D" w:rsidRDefault="006D701A">
            <w:pPr>
              <w:spacing w:line="276" w:lineRule="auto"/>
              <w:ind w:left="140" w:right="140"/>
              <w:jc w:val="center"/>
              <w:rPr>
                <w:i/>
                <w:sz w:val="18"/>
                <w:szCs w:val="18"/>
              </w:rPr>
            </w:pPr>
            <w:r>
              <w:rPr>
                <w:i/>
                <w:sz w:val="18"/>
                <w:szCs w:val="18"/>
              </w:rPr>
              <w:t>10-19</w:t>
            </w:r>
          </w:p>
        </w:tc>
        <w:tc>
          <w:tcPr>
            <w:tcW w:w="649" w:type="pct"/>
            <w:tcBorders>
              <w:top w:val="nil"/>
              <w:left w:val="nil"/>
              <w:bottom w:val="nil"/>
              <w:right w:val="nil"/>
            </w:tcBorders>
            <w:shd w:val="clear" w:color="auto" w:fill="auto"/>
            <w:tcMar>
              <w:top w:w="100" w:type="dxa"/>
              <w:left w:w="100" w:type="dxa"/>
              <w:bottom w:w="100" w:type="dxa"/>
              <w:right w:w="100" w:type="dxa"/>
            </w:tcMar>
            <w:vAlign w:val="bottom"/>
          </w:tcPr>
          <w:p w14:paraId="4ADC954D" w14:textId="77777777" w:rsidR="007B3A0D" w:rsidRDefault="006D701A">
            <w:pPr>
              <w:spacing w:line="276" w:lineRule="auto"/>
              <w:ind w:left="140" w:right="140"/>
              <w:jc w:val="center"/>
              <w:rPr>
                <w:sz w:val="18"/>
                <w:szCs w:val="18"/>
              </w:rPr>
            </w:pPr>
            <w:r>
              <w:rPr>
                <w:sz w:val="18"/>
                <w:szCs w:val="18"/>
              </w:rPr>
              <w:t>0.957</w:t>
            </w:r>
          </w:p>
        </w:tc>
        <w:tc>
          <w:tcPr>
            <w:tcW w:w="878" w:type="pct"/>
            <w:tcBorders>
              <w:top w:val="nil"/>
              <w:left w:val="nil"/>
              <w:bottom w:val="nil"/>
              <w:right w:val="nil"/>
            </w:tcBorders>
            <w:shd w:val="clear" w:color="auto" w:fill="auto"/>
            <w:tcMar>
              <w:top w:w="100" w:type="dxa"/>
              <w:left w:w="100" w:type="dxa"/>
              <w:bottom w:w="100" w:type="dxa"/>
              <w:right w:w="100" w:type="dxa"/>
            </w:tcMar>
            <w:vAlign w:val="bottom"/>
          </w:tcPr>
          <w:p w14:paraId="0B5880FE" w14:textId="77777777" w:rsidR="007B3A0D" w:rsidRDefault="006D701A">
            <w:pPr>
              <w:spacing w:line="276" w:lineRule="auto"/>
              <w:ind w:left="140" w:right="140"/>
              <w:jc w:val="center"/>
              <w:rPr>
                <w:sz w:val="18"/>
                <w:szCs w:val="18"/>
              </w:rPr>
            </w:pPr>
            <w:r>
              <w:rPr>
                <w:sz w:val="18"/>
                <w:szCs w:val="18"/>
              </w:rPr>
              <w:t>0.824</w:t>
            </w:r>
          </w:p>
        </w:tc>
        <w:tc>
          <w:tcPr>
            <w:tcW w:w="905" w:type="pct"/>
            <w:tcBorders>
              <w:top w:val="nil"/>
              <w:left w:val="nil"/>
              <w:bottom w:val="nil"/>
              <w:right w:val="nil"/>
            </w:tcBorders>
            <w:shd w:val="clear" w:color="auto" w:fill="auto"/>
            <w:tcMar>
              <w:top w:w="100" w:type="dxa"/>
              <w:left w:w="100" w:type="dxa"/>
              <w:bottom w:w="100" w:type="dxa"/>
              <w:right w:w="100" w:type="dxa"/>
            </w:tcMar>
            <w:vAlign w:val="bottom"/>
          </w:tcPr>
          <w:p w14:paraId="5D5957D4" w14:textId="77777777" w:rsidR="007B3A0D" w:rsidRDefault="006D701A">
            <w:pPr>
              <w:spacing w:line="276" w:lineRule="auto"/>
              <w:ind w:left="140" w:right="140"/>
              <w:jc w:val="center"/>
              <w:rPr>
                <w:sz w:val="18"/>
                <w:szCs w:val="18"/>
              </w:rPr>
            </w:pPr>
            <w:r>
              <w:rPr>
                <w:sz w:val="18"/>
                <w:szCs w:val="18"/>
              </w:rPr>
              <w:t>1.124</w:t>
            </w:r>
          </w:p>
        </w:tc>
        <w:tc>
          <w:tcPr>
            <w:tcW w:w="1965" w:type="pct"/>
            <w:tcBorders>
              <w:top w:val="nil"/>
              <w:left w:val="nil"/>
              <w:bottom w:val="nil"/>
              <w:right w:val="nil"/>
            </w:tcBorders>
            <w:shd w:val="clear" w:color="auto" w:fill="auto"/>
            <w:tcMar>
              <w:top w:w="100" w:type="dxa"/>
              <w:left w:w="100" w:type="dxa"/>
              <w:bottom w:w="100" w:type="dxa"/>
              <w:right w:w="100" w:type="dxa"/>
            </w:tcMar>
            <w:vAlign w:val="bottom"/>
          </w:tcPr>
          <w:p w14:paraId="478B4BC3" w14:textId="77777777" w:rsidR="007B3A0D" w:rsidRDefault="006D701A">
            <w:pPr>
              <w:spacing w:line="276" w:lineRule="auto"/>
              <w:ind w:left="140" w:right="140"/>
              <w:jc w:val="center"/>
              <w:rPr>
                <w:sz w:val="18"/>
                <w:szCs w:val="18"/>
              </w:rPr>
            </w:pPr>
            <w:r>
              <w:rPr>
                <w:sz w:val="18"/>
                <w:szCs w:val="18"/>
              </w:rPr>
              <w:t>24.899</w:t>
            </w:r>
          </w:p>
        </w:tc>
      </w:tr>
      <w:tr w:rsidR="007B3A0D" w14:paraId="435BD1DD" w14:textId="77777777" w:rsidTr="003A556A">
        <w:trPr>
          <w:trHeight w:val="20"/>
        </w:trPr>
        <w:tc>
          <w:tcPr>
            <w:tcW w:w="603" w:type="pct"/>
            <w:tcBorders>
              <w:top w:val="nil"/>
              <w:left w:val="nil"/>
              <w:bottom w:val="nil"/>
              <w:right w:val="single" w:sz="8" w:space="0" w:color="000000"/>
            </w:tcBorders>
            <w:shd w:val="clear" w:color="auto" w:fill="auto"/>
            <w:tcMar>
              <w:top w:w="100" w:type="dxa"/>
              <w:left w:w="100" w:type="dxa"/>
              <w:bottom w:w="100" w:type="dxa"/>
              <w:right w:w="100" w:type="dxa"/>
            </w:tcMar>
            <w:vAlign w:val="bottom"/>
          </w:tcPr>
          <w:p w14:paraId="30FD84B1" w14:textId="77777777" w:rsidR="007B3A0D" w:rsidRDefault="006D701A">
            <w:pPr>
              <w:spacing w:line="276" w:lineRule="auto"/>
              <w:ind w:left="140" w:right="140"/>
              <w:jc w:val="center"/>
              <w:rPr>
                <w:i/>
                <w:sz w:val="18"/>
                <w:szCs w:val="18"/>
              </w:rPr>
            </w:pPr>
            <w:r>
              <w:rPr>
                <w:i/>
                <w:sz w:val="18"/>
                <w:szCs w:val="18"/>
              </w:rPr>
              <w:t>20-29</w:t>
            </w:r>
          </w:p>
        </w:tc>
        <w:tc>
          <w:tcPr>
            <w:tcW w:w="649" w:type="pct"/>
            <w:tcBorders>
              <w:top w:val="nil"/>
              <w:left w:val="nil"/>
              <w:bottom w:val="nil"/>
              <w:right w:val="nil"/>
            </w:tcBorders>
            <w:shd w:val="clear" w:color="auto" w:fill="auto"/>
            <w:tcMar>
              <w:top w:w="100" w:type="dxa"/>
              <w:left w:w="100" w:type="dxa"/>
              <w:bottom w:w="100" w:type="dxa"/>
              <w:right w:w="100" w:type="dxa"/>
            </w:tcMar>
            <w:vAlign w:val="bottom"/>
          </w:tcPr>
          <w:p w14:paraId="08D85558" w14:textId="77777777" w:rsidR="007B3A0D" w:rsidRDefault="006D701A">
            <w:pPr>
              <w:spacing w:line="276" w:lineRule="auto"/>
              <w:ind w:left="140" w:right="140"/>
              <w:jc w:val="center"/>
              <w:rPr>
                <w:sz w:val="18"/>
                <w:szCs w:val="18"/>
              </w:rPr>
            </w:pPr>
            <w:r>
              <w:rPr>
                <w:sz w:val="18"/>
                <w:szCs w:val="18"/>
              </w:rPr>
              <w:t>0.918</w:t>
            </w:r>
          </w:p>
        </w:tc>
        <w:tc>
          <w:tcPr>
            <w:tcW w:w="878" w:type="pct"/>
            <w:tcBorders>
              <w:top w:val="nil"/>
              <w:left w:val="nil"/>
              <w:bottom w:val="nil"/>
              <w:right w:val="nil"/>
            </w:tcBorders>
            <w:shd w:val="clear" w:color="auto" w:fill="auto"/>
            <w:tcMar>
              <w:top w:w="100" w:type="dxa"/>
              <w:left w:w="100" w:type="dxa"/>
              <w:bottom w:w="100" w:type="dxa"/>
              <w:right w:w="100" w:type="dxa"/>
            </w:tcMar>
            <w:vAlign w:val="bottom"/>
          </w:tcPr>
          <w:p w14:paraId="6E4EB8AE" w14:textId="77777777" w:rsidR="007B3A0D" w:rsidRDefault="006D701A">
            <w:pPr>
              <w:spacing w:line="276" w:lineRule="auto"/>
              <w:ind w:left="140" w:right="140"/>
              <w:jc w:val="center"/>
              <w:rPr>
                <w:sz w:val="18"/>
                <w:szCs w:val="18"/>
              </w:rPr>
            </w:pPr>
            <w:r>
              <w:rPr>
                <w:sz w:val="18"/>
                <w:szCs w:val="18"/>
              </w:rPr>
              <w:t>0.844</w:t>
            </w:r>
          </w:p>
        </w:tc>
        <w:tc>
          <w:tcPr>
            <w:tcW w:w="905" w:type="pct"/>
            <w:tcBorders>
              <w:top w:val="nil"/>
              <w:left w:val="nil"/>
              <w:bottom w:val="nil"/>
              <w:right w:val="nil"/>
            </w:tcBorders>
            <w:shd w:val="clear" w:color="auto" w:fill="auto"/>
            <w:tcMar>
              <w:top w:w="100" w:type="dxa"/>
              <w:left w:w="100" w:type="dxa"/>
              <w:bottom w:w="100" w:type="dxa"/>
              <w:right w:w="100" w:type="dxa"/>
            </w:tcMar>
            <w:vAlign w:val="bottom"/>
          </w:tcPr>
          <w:p w14:paraId="5D0FCF63" w14:textId="77777777" w:rsidR="007B3A0D" w:rsidRDefault="006D701A">
            <w:pPr>
              <w:spacing w:line="276" w:lineRule="auto"/>
              <w:ind w:left="140" w:right="140"/>
              <w:jc w:val="center"/>
              <w:rPr>
                <w:sz w:val="18"/>
                <w:szCs w:val="18"/>
              </w:rPr>
            </w:pPr>
            <w:r>
              <w:rPr>
                <w:sz w:val="18"/>
                <w:szCs w:val="18"/>
              </w:rPr>
              <w:t>1.002</w:t>
            </w:r>
          </w:p>
        </w:tc>
        <w:tc>
          <w:tcPr>
            <w:tcW w:w="1965" w:type="pct"/>
            <w:tcBorders>
              <w:top w:val="nil"/>
              <w:left w:val="nil"/>
              <w:bottom w:val="nil"/>
              <w:right w:val="nil"/>
            </w:tcBorders>
            <w:shd w:val="clear" w:color="auto" w:fill="auto"/>
            <w:tcMar>
              <w:top w:w="100" w:type="dxa"/>
              <w:left w:w="100" w:type="dxa"/>
              <w:bottom w:w="100" w:type="dxa"/>
              <w:right w:w="100" w:type="dxa"/>
            </w:tcMar>
            <w:vAlign w:val="bottom"/>
          </w:tcPr>
          <w:p w14:paraId="4294039F" w14:textId="77777777" w:rsidR="007B3A0D" w:rsidRDefault="006D701A">
            <w:pPr>
              <w:spacing w:line="276" w:lineRule="auto"/>
              <w:ind w:left="140" w:right="140"/>
              <w:jc w:val="center"/>
              <w:rPr>
                <w:sz w:val="18"/>
                <w:szCs w:val="18"/>
              </w:rPr>
            </w:pPr>
            <w:r>
              <w:rPr>
                <w:sz w:val="18"/>
                <w:szCs w:val="18"/>
              </w:rPr>
              <w:t>24.809</w:t>
            </w:r>
          </w:p>
        </w:tc>
      </w:tr>
      <w:tr w:rsidR="007B3A0D" w14:paraId="44E136B3" w14:textId="77777777" w:rsidTr="003A556A">
        <w:trPr>
          <w:trHeight w:val="20"/>
        </w:trPr>
        <w:tc>
          <w:tcPr>
            <w:tcW w:w="603" w:type="pct"/>
            <w:tcBorders>
              <w:top w:val="nil"/>
              <w:left w:val="nil"/>
              <w:bottom w:val="nil"/>
              <w:right w:val="single" w:sz="8" w:space="0" w:color="000000"/>
            </w:tcBorders>
            <w:shd w:val="clear" w:color="auto" w:fill="auto"/>
            <w:tcMar>
              <w:top w:w="100" w:type="dxa"/>
              <w:left w:w="100" w:type="dxa"/>
              <w:bottom w:w="100" w:type="dxa"/>
              <w:right w:w="100" w:type="dxa"/>
            </w:tcMar>
            <w:vAlign w:val="bottom"/>
          </w:tcPr>
          <w:p w14:paraId="348EE2BA" w14:textId="77777777" w:rsidR="007B3A0D" w:rsidRDefault="006D701A">
            <w:pPr>
              <w:spacing w:line="276" w:lineRule="auto"/>
              <w:ind w:left="140" w:right="140"/>
              <w:jc w:val="center"/>
              <w:rPr>
                <w:i/>
                <w:sz w:val="18"/>
                <w:szCs w:val="18"/>
              </w:rPr>
            </w:pPr>
            <w:r>
              <w:rPr>
                <w:i/>
                <w:sz w:val="18"/>
                <w:szCs w:val="18"/>
              </w:rPr>
              <w:t>30-39</w:t>
            </w:r>
          </w:p>
        </w:tc>
        <w:tc>
          <w:tcPr>
            <w:tcW w:w="649" w:type="pct"/>
            <w:tcBorders>
              <w:top w:val="nil"/>
              <w:left w:val="nil"/>
              <w:bottom w:val="nil"/>
              <w:right w:val="nil"/>
            </w:tcBorders>
            <w:shd w:val="clear" w:color="auto" w:fill="auto"/>
            <w:tcMar>
              <w:top w:w="100" w:type="dxa"/>
              <w:left w:w="100" w:type="dxa"/>
              <w:bottom w:w="100" w:type="dxa"/>
              <w:right w:w="100" w:type="dxa"/>
            </w:tcMar>
            <w:vAlign w:val="bottom"/>
          </w:tcPr>
          <w:p w14:paraId="689CD26F" w14:textId="77777777" w:rsidR="007B3A0D" w:rsidRDefault="006D701A">
            <w:pPr>
              <w:spacing w:line="276" w:lineRule="auto"/>
              <w:ind w:left="140" w:right="140"/>
              <w:jc w:val="center"/>
              <w:rPr>
                <w:sz w:val="18"/>
                <w:szCs w:val="18"/>
              </w:rPr>
            </w:pPr>
            <w:r>
              <w:rPr>
                <w:sz w:val="18"/>
                <w:szCs w:val="18"/>
              </w:rPr>
              <w:t>1.217</w:t>
            </w:r>
          </w:p>
        </w:tc>
        <w:tc>
          <w:tcPr>
            <w:tcW w:w="878" w:type="pct"/>
            <w:tcBorders>
              <w:top w:val="nil"/>
              <w:left w:val="nil"/>
              <w:bottom w:val="nil"/>
              <w:right w:val="nil"/>
            </w:tcBorders>
            <w:shd w:val="clear" w:color="auto" w:fill="auto"/>
            <w:tcMar>
              <w:top w:w="100" w:type="dxa"/>
              <w:left w:w="100" w:type="dxa"/>
              <w:bottom w:w="100" w:type="dxa"/>
              <w:right w:w="100" w:type="dxa"/>
            </w:tcMar>
            <w:vAlign w:val="bottom"/>
          </w:tcPr>
          <w:p w14:paraId="6341D67F" w14:textId="77777777" w:rsidR="007B3A0D" w:rsidRDefault="006D701A">
            <w:pPr>
              <w:spacing w:line="276" w:lineRule="auto"/>
              <w:ind w:left="140" w:right="140"/>
              <w:jc w:val="center"/>
              <w:rPr>
                <w:sz w:val="18"/>
                <w:szCs w:val="18"/>
              </w:rPr>
            </w:pPr>
            <w:r>
              <w:rPr>
                <w:sz w:val="18"/>
                <w:szCs w:val="18"/>
              </w:rPr>
              <w:t>1.089</w:t>
            </w:r>
          </w:p>
        </w:tc>
        <w:tc>
          <w:tcPr>
            <w:tcW w:w="905" w:type="pct"/>
            <w:tcBorders>
              <w:top w:val="nil"/>
              <w:left w:val="nil"/>
              <w:bottom w:val="nil"/>
              <w:right w:val="nil"/>
            </w:tcBorders>
            <w:shd w:val="clear" w:color="auto" w:fill="auto"/>
            <w:tcMar>
              <w:top w:w="100" w:type="dxa"/>
              <w:left w:w="100" w:type="dxa"/>
              <w:bottom w:w="100" w:type="dxa"/>
              <w:right w:w="100" w:type="dxa"/>
            </w:tcMar>
            <w:vAlign w:val="bottom"/>
          </w:tcPr>
          <w:p w14:paraId="6FCEAEBC" w14:textId="77777777" w:rsidR="007B3A0D" w:rsidRDefault="006D701A">
            <w:pPr>
              <w:spacing w:line="276" w:lineRule="auto"/>
              <w:ind w:left="140" w:right="140"/>
              <w:jc w:val="center"/>
              <w:rPr>
                <w:sz w:val="18"/>
                <w:szCs w:val="18"/>
              </w:rPr>
            </w:pPr>
            <w:r>
              <w:rPr>
                <w:sz w:val="18"/>
                <w:szCs w:val="18"/>
              </w:rPr>
              <w:t>1.37</w:t>
            </w:r>
          </w:p>
        </w:tc>
        <w:tc>
          <w:tcPr>
            <w:tcW w:w="1965" w:type="pct"/>
            <w:tcBorders>
              <w:top w:val="nil"/>
              <w:left w:val="nil"/>
              <w:bottom w:val="nil"/>
              <w:right w:val="nil"/>
            </w:tcBorders>
            <w:shd w:val="clear" w:color="auto" w:fill="auto"/>
            <w:tcMar>
              <w:top w:w="100" w:type="dxa"/>
              <w:left w:w="100" w:type="dxa"/>
              <w:bottom w:w="100" w:type="dxa"/>
              <w:right w:w="100" w:type="dxa"/>
            </w:tcMar>
            <w:vAlign w:val="bottom"/>
          </w:tcPr>
          <w:p w14:paraId="67125203" w14:textId="77777777" w:rsidR="007B3A0D" w:rsidRDefault="006D701A">
            <w:pPr>
              <w:spacing w:line="276" w:lineRule="auto"/>
              <w:ind w:left="140" w:right="140"/>
              <w:jc w:val="center"/>
              <w:rPr>
                <w:sz w:val="18"/>
                <w:szCs w:val="18"/>
              </w:rPr>
            </w:pPr>
            <w:r>
              <w:rPr>
                <w:sz w:val="18"/>
                <w:szCs w:val="18"/>
              </w:rPr>
              <w:t>25.392</w:t>
            </w:r>
          </w:p>
        </w:tc>
      </w:tr>
      <w:tr w:rsidR="007B3A0D" w14:paraId="3473E6FB" w14:textId="77777777" w:rsidTr="003A556A">
        <w:trPr>
          <w:trHeight w:val="20"/>
        </w:trPr>
        <w:tc>
          <w:tcPr>
            <w:tcW w:w="603" w:type="pct"/>
            <w:tcBorders>
              <w:top w:val="nil"/>
              <w:left w:val="nil"/>
              <w:bottom w:val="nil"/>
              <w:right w:val="single" w:sz="8" w:space="0" w:color="000000"/>
            </w:tcBorders>
            <w:shd w:val="clear" w:color="auto" w:fill="auto"/>
            <w:tcMar>
              <w:top w:w="100" w:type="dxa"/>
              <w:left w:w="100" w:type="dxa"/>
              <w:bottom w:w="100" w:type="dxa"/>
              <w:right w:w="100" w:type="dxa"/>
            </w:tcMar>
            <w:vAlign w:val="bottom"/>
          </w:tcPr>
          <w:p w14:paraId="0EFC434D" w14:textId="77777777" w:rsidR="007B3A0D" w:rsidRDefault="006D701A">
            <w:pPr>
              <w:spacing w:line="276" w:lineRule="auto"/>
              <w:ind w:left="140" w:right="140"/>
              <w:jc w:val="center"/>
              <w:rPr>
                <w:i/>
                <w:sz w:val="18"/>
                <w:szCs w:val="18"/>
              </w:rPr>
            </w:pPr>
            <w:r>
              <w:rPr>
                <w:i/>
                <w:sz w:val="18"/>
                <w:szCs w:val="18"/>
              </w:rPr>
              <w:t>40-49</w:t>
            </w:r>
          </w:p>
        </w:tc>
        <w:tc>
          <w:tcPr>
            <w:tcW w:w="649" w:type="pct"/>
            <w:tcBorders>
              <w:top w:val="nil"/>
              <w:left w:val="nil"/>
              <w:bottom w:val="nil"/>
              <w:right w:val="nil"/>
            </w:tcBorders>
            <w:shd w:val="clear" w:color="auto" w:fill="auto"/>
            <w:tcMar>
              <w:top w:w="100" w:type="dxa"/>
              <w:left w:w="100" w:type="dxa"/>
              <w:bottom w:w="100" w:type="dxa"/>
              <w:right w:w="100" w:type="dxa"/>
            </w:tcMar>
            <w:vAlign w:val="bottom"/>
          </w:tcPr>
          <w:p w14:paraId="7EAEA561" w14:textId="77777777" w:rsidR="007B3A0D" w:rsidRDefault="006D701A">
            <w:pPr>
              <w:spacing w:line="276" w:lineRule="auto"/>
              <w:ind w:left="140" w:right="140"/>
              <w:jc w:val="center"/>
              <w:rPr>
                <w:sz w:val="18"/>
                <w:szCs w:val="18"/>
              </w:rPr>
            </w:pPr>
            <w:r>
              <w:rPr>
                <w:sz w:val="18"/>
                <w:szCs w:val="18"/>
              </w:rPr>
              <w:t>0.964</w:t>
            </w:r>
          </w:p>
        </w:tc>
        <w:tc>
          <w:tcPr>
            <w:tcW w:w="878" w:type="pct"/>
            <w:tcBorders>
              <w:top w:val="nil"/>
              <w:left w:val="nil"/>
              <w:bottom w:val="nil"/>
              <w:right w:val="nil"/>
            </w:tcBorders>
            <w:shd w:val="clear" w:color="auto" w:fill="auto"/>
            <w:tcMar>
              <w:top w:w="100" w:type="dxa"/>
              <w:left w:w="100" w:type="dxa"/>
              <w:bottom w:w="100" w:type="dxa"/>
              <w:right w:w="100" w:type="dxa"/>
            </w:tcMar>
            <w:vAlign w:val="bottom"/>
          </w:tcPr>
          <w:p w14:paraId="0D0B743A" w14:textId="77777777" w:rsidR="007B3A0D" w:rsidRDefault="006D701A">
            <w:pPr>
              <w:spacing w:line="276" w:lineRule="auto"/>
              <w:ind w:left="140" w:right="140"/>
              <w:jc w:val="center"/>
              <w:rPr>
                <w:sz w:val="18"/>
                <w:szCs w:val="18"/>
              </w:rPr>
            </w:pPr>
            <w:r>
              <w:rPr>
                <w:sz w:val="18"/>
                <w:szCs w:val="18"/>
              </w:rPr>
              <w:t>0.81</w:t>
            </w:r>
          </w:p>
        </w:tc>
        <w:tc>
          <w:tcPr>
            <w:tcW w:w="905" w:type="pct"/>
            <w:tcBorders>
              <w:top w:val="nil"/>
              <w:left w:val="nil"/>
              <w:bottom w:val="nil"/>
              <w:right w:val="nil"/>
            </w:tcBorders>
            <w:shd w:val="clear" w:color="auto" w:fill="auto"/>
            <w:tcMar>
              <w:top w:w="100" w:type="dxa"/>
              <w:left w:w="100" w:type="dxa"/>
              <w:bottom w:w="100" w:type="dxa"/>
              <w:right w:w="100" w:type="dxa"/>
            </w:tcMar>
            <w:vAlign w:val="bottom"/>
          </w:tcPr>
          <w:p w14:paraId="0B767D76" w14:textId="77777777" w:rsidR="007B3A0D" w:rsidRDefault="006D701A">
            <w:pPr>
              <w:spacing w:line="276" w:lineRule="auto"/>
              <w:ind w:left="140" w:right="140"/>
              <w:jc w:val="center"/>
              <w:rPr>
                <w:sz w:val="18"/>
                <w:szCs w:val="18"/>
              </w:rPr>
            </w:pPr>
            <w:r>
              <w:rPr>
                <w:sz w:val="18"/>
                <w:szCs w:val="18"/>
              </w:rPr>
              <w:t>1.161</w:t>
            </w:r>
          </w:p>
        </w:tc>
        <w:tc>
          <w:tcPr>
            <w:tcW w:w="1965" w:type="pct"/>
            <w:tcBorders>
              <w:top w:val="nil"/>
              <w:left w:val="nil"/>
              <w:bottom w:val="nil"/>
              <w:right w:val="nil"/>
            </w:tcBorders>
            <w:shd w:val="clear" w:color="auto" w:fill="auto"/>
            <w:tcMar>
              <w:top w:w="100" w:type="dxa"/>
              <w:left w:w="100" w:type="dxa"/>
              <w:bottom w:w="100" w:type="dxa"/>
              <w:right w:w="100" w:type="dxa"/>
            </w:tcMar>
            <w:vAlign w:val="bottom"/>
          </w:tcPr>
          <w:p w14:paraId="5BB7C7AC" w14:textId="77777777" w:rsidR="007B3A0D" w:rsidRDefault="006D701A">
            <w:pPr>
              <w:spacing w:line="276" w:lineRule="auto"/>
              <w:ind w:left="140" w:right="140"/>
              <w:jc w:val="center"/>
              <w:rPr>
                <w:sz w:val="18"/>
                <w:szCs w:val="18"/>
              </w:rPr>
            </w:pPr>
            <w:r>
              <w:rPr>
                <w:sz w:val="18"/>
                <w:szCs w:val="18"/>
              </w:rPr>
              <w:t>25.16</w:t>
            </w:r>
          </w:p>
        </w:tc>
      </w:tr>
      <w:tr w:rsidR="007B3A0D" w14:paraId="7DC3EA64" w14:textId="77777777" w:rsidTr="003A556A">
        <w:trPr>
          <w:trHeight w:val="20"/>
        </w:trPr>
        <w:tc>
          <w:tcPr>
            <w:tcW w:w="603" w:type="pct"/>
            <w:tcBorders>
              <w:top w:val="nil"/>
              <w:left w:val="nil"/>
              <w:bottom w:val="nil"/>
              <w:right w:val="single" w:sz="8" w:space="0" w:color="000000"/>
            </w:tcBorders>
            <w:shd w:val="clear" w:color="auto" w:fill="auto"/>
            <w:tcMar>
              <w:top w:w="100" w:type="dxa"/>
              <w:left w:w="100" w:type="dxa"/>
              <w:bottom w:w="100" w:type="dxa"/>
              <w:right w:w="100" w:type="dxa"/>
            </w:tcMar>
            <w:vAlign w:val="bottom"/>
          </w:tcPr>
          <w:p w14:paraId="5D70E853" w14:textId="77777777" w:rsidR="007B3A0D" w:rsidRDefault="006D701A">
            <w:pPr>
              <w:spacing w:line="276" w:lineRule="auto"/>
              <w:ind w:left="140" w:right="140"/>
              <w:jc w:val="center"/>
              <w:rPr>
                <w:i/>
                <w:sz w:val="18"/>
                <w:szCs w:val="18"/>
              </w:rPr>
            </w:pPr>
            <w:r>
              <w:rPr>
                <w:i/>
                <w:sz w:val="18"/>
                <w:szCs w:val="18"/>
              </w:rPr>
              <w:t>50-59</w:t>
            </w:r>
          </w:p>
        </w:tc>
        <w:tc>
          <w:tcPr>
            <w:tcW w:w="649" w:type="pct"/>
            <w:tcBorders>
              <w:top w:val="nil"/>
              <w:left w:val="nil"/>
              <w:bottom w:val="nil"/>
              <w:right w:val="nil"/>
            </w:tcBorders>
            <w:shd w:val="clear" w:color="auto" w:fill="auto"/>
            <w:tcMar>
              <w:top w:w="100" w:type="dxa"/>
              <w:left w:w="100" w:type="dxa"/>
              <w:bottom w:w="100" w:type="dxa"/>
              <w:right w:w="100" w:type="dxa"/>
            </w:tcMar>
            <w:vAlign w:val="bottom"/>
          </w:tcPr>
          <w:p w14:paraId="4F8D9A62" w14:textId="77777777" w:rsidR="007B3A0D" w:rsidRDefault="006D701A">
            <w:pPr>
              <w:spacing w:line="276" w:lineRule="auto"/>
              <w:ind w:left="140" w:right="140"/>
              <w:jc w:val="center"/>
              <w:rPr>
                <w:sz w:val="18"/>
                <w:szCs w:val="18"/>
              </w:rPr>
            </w:pPr>
            <w:r>
              <w:rPr>
                <w:sz w:val="18"/>
                <w:szCs w:val="18"/>
              </w:rPr>
              <w:t>1.109</w:t>
            </w:r>
          </w:p>
        </w:tc>
        <w:tc>
          <w:tcPr>
            <w:tcW w:w="878" w:type="pct"/>
            <w:tcBorders>
              <w:top w:val="nil"/>
              <w:left w:val="nil"/>
              <w:bottom w:val="nil"/>
              <w:right w:val="nil"/>
            </w:tcBorders>
            <w:shd w:val="clear" w:color="auto" w:fill="auto"/>
            <w:tcMar>
              <w:top w:w="100" w:type="dxa"/>
              <w:left w:w="100" w:type="dxa"/>
              <w:bottom w:w="100" w:type="dxa"/>
              <w:right w:w="100" w:type="dxa"/>
            </w:tcMar>
            <w:vAlign w:val="bottom"/>
          </w:tcPr>
          <w:p w14:paraId="06688077" w14:textId="77777777" w:rsidR="007B3A0D" w:rsidRDefault="006D701A">
            <w:pPr>
              <w:spacing w:line="276" w:lineRule="auto"/>
              <w:ind w:left="140" w:right="140"/>
              <w:jc w:val="center"/>
              <w:rPr>
                <w:sz w:val="18"/>
                <w:szCs w:val="18"/>
              </w:rPr>
            </w:pPr>
            <w:r>
              <w:rPr>
                <w:sz w:val="18"/>
                <w:szCs w:val="18"/>
              </w:rPr>
              <w:t>1.027</w:t>
            </w:r>
          </w:p>
        </w:tc>
        <w:tc>
          <w:tcPr>
            <w:tcW w:w="905" w:type="pct"/>
            <w:tcBorders>
              <w:top w:val="nil"/>
              <w:left w:val="nil"/>
              <w:bottom w:val="nil"/>
              <w:right w:val="nil"/>
            </w:tcBorders>
            <w:shd w:val="clear" w:color="auto" w:fill="auto"/>
            <w:tcMar>
              <w:top w:w="100" w:type="dxa"/>
              <w:left w:w="100" w:type="dxa"/>
              <w:bottom w:w="100" w:type="dxa"/>
              <w:right w:w="100" w:type="dxa"/>
            </w:tcMar>
            <w:vAlign w:val="bottom"/>
          </w:tcPr>
          <w:p w14:paraId="7215070E" w14:textId="77777777" w:rsidR="007B3A0D" w:rsidRDefault="006D701A">
            <w:pPr>
              <w:spacing w:line="276" w:lineRule="auto"/>
              <w:ind w:left="140" w:right="140"/>
              <w:jc w:val="center"/>
              <w:rPr>
                <w:sz w:val="18"/>
                <w:szCs w:val="18"/>
              </w:rPr>
            </w:pPr>
            <w:r>
              <w:rPr>
                <w:sz w:val="18"/>
                <w:szCs w:val="18"/>
              </w:rPr>
              <w:t>1.2</w:t>
            </w:r>
          </w:p>
        </w:tc>
        <w:tc>
          <w:tcPr>
            <w:tcW w:w="1965" w:type="pct"/>
            <w:tcBorders>
              <w:top w:val="nil"/>
              <w:left w:val="nil"/>
              <w:bottom w:val="nil"/>
              <w:right w:val="nil"/>
            </w:tcBorders>
            <w:shd w:val="clear" w:color="auto" w:fill="auto"/>
            <w:tcMar>
              <w:top w:w="100" w:type="dxa"/>
              <w:left w:w="100" w:type="dxa"/>
              <w:bottom w:w="100" w:type="dxa"/>
              <w:right w:w="100" w:type="dxa"/>
            </w:tcMar>
            <w:vAlign w:val="bottom"/>
          </w:tcPr>
          <w:p w14:paraId="2BBC9C46" w14:textId="77777777" w:rsidR="007B3A0D" w:rsidRDefault="006D701A">
            <w:pPr>
              <w:spacing w:line="276" w:lineRule="auto"/>
              <w:ind w:left="140" w:right="140"/>
              <w:jc w:val="center"/>
              <w:rPr>
                <w:sz w:val="18"/>
                <w:szCs w:val="18"/>
              </w:rPr>
            </w:pPr>
            <w:r>
              <w:rPr>
                <w:sz w:val="18"/>
                <w:szCs w:val="18"/>
              </w:rPr>
              <w:t>25.135</w:t>
            </w:r>
          </w:p>
        </w:tc>
      </w:tr>
      <w:tr w:rsidR="007B3A0D" w14:paraId="53D0E571" w14:textId="77777777" w:rsidTr="003A556A">
        <w:trPr>
          <w:trHeight w:val="20"/>
        </w:trPr>
        <w:tc>
          <w:tcPr>
            <w:tcW w:w="603" w:type="pct"/>
            <w:tcBorders>
              <w:top w:val="nil"/>
              <w:left w:val="nil"/>
              <w:bottom w:val="nil"/>
              <w:right w:val="single" w:sz="8" w:space="0" w:color="000000"/>
            </w:tcBorders>
            <w:shd w:val="clear" w:color="auto" w:fill="auto"/>
            <w:tcMar>
              <w:top w:w="100" w:type="dxa"/>
              <w:left w:w="100" w:type="dxa"/>
              <w:bottom w:w="100" w:type="dxa"/>
              <w:right w:w="100" w:type="dxa"/>
            </w:tcMar>
            <w:vAlign w:val="bottom"/>
          </w:tcPr>
          <w:p w14:paraId="6003EAAC" w14:textId="77777777" w:rsidR="007B3A0D" w:rsidRDefault="006D701A">
            <w:pPr>
              <w:spacing w:line="276" w:lineRule="auto"/>
              <w:ind w:left="140" w:right="140"/>
              <w:jc w:val="center"/>
              <w:rPr>
                <w:i/>
                <w:sz w:val="18"/>
                <w:szCs w:val="18"/>
              </w:rPr>
            </w:pPr>
            <w:r>
              <w:rPr>
                <w:i/>
                <w:sz w:val="18"/>
                <w:szCs w:val="18"/>
              </w:rPr>
              <w:t>&gt; 60</w:t>
            </w:r>
          </w:p>
        </w:tc>
        <w:tc>
          <w:tcPr>
            <w:tcW w:w="649" w:type="pct"/>
            <w:tcBorders>
              <w:top w:val="nil"/>
              <w:left w:val="nil"/>
              <w:bottom w:val="nil"/>
              <w:right w:val="nil"/>
            </w:tcBorders>
            <w:shd w:val="clear" w:color="auto" w:fill="auto"/>
            <w:tcMar>
              <w:top w:w="100" w:type="dxa"/>
              <w:left w:w="100" w:type="dxa"/>
              <w:bottom w:w="100" w:type="dxa"/>
              <w:right w:w="100" w:type="dxa"/>
            </w:tcMar>
            <w:vAlign w:val="bottom"/>
          </w:tcPr>
          <w:p w14:paraId="114EBB81" w14:textId="77777777" w:rsidR="007B3A0D" w:rsidRDefault="006D701A">
            <w:pPr>
              <w:spacing w:line="276" w:lineRule="auto"/>
              <w:ind w:left="140" w:right="140"/>
              <w:jc w:val="center"/>
              <w:rPr>
                <w:sz w:val="18"/>
                <w:szCs w:val="18"/>
              </w:rPr>
            </w:pPr>
            <w:r>
              <w:rPr>
                <w:sz w:val="18"/>
                <w:szCs w:val="18"/>
              </w:rPr>
              <w:t>1.073</w:t>
            </w:r>
          </w:p>
        </w:tc>
        <w:tc>
          <w:tcPr>
            <w:tcW w:w="878" w:type="pct"/>
            <w:tcBorders>
              <w:top w:val="nil"/>
              <w:left w:val="nil"/>
              <w:bottom w:val="nil"/>
              <w:right w:val="nil"/>
            </w:tcBorders>
            <w:shd w:val="clear" w:color="auto" w:fill="auto"/>
            <w:tcMar>
              <w:top w:w="100" w:type="dxa"/>
              <w:left w:w="100" w:type="dxa"/>
              <w:bottom w:w="100" w:type="dxa"/>
              <w:right w:w="100" w:type="dxa"/>
            </w:tcMar>
            <w:vAlign w:val="bottom"/>
          </w:tcPr>
          <w:p w14:paraId="147BF060" w14:textId="77777777" w:rsidR="007B3A0D" w:rsidRDefault="006D701A">
            <w:pPr>
              <w:spacing w:line="276" w:lineRule="auto"/>
              <w:ind w:left="140" w:right="140"/>
              <w:jc w:val="center"/>
              <w:rPr>
                <w:sz w:val="18"/>
                <w:szCs w:val="18"/>
              </w:rPr>
            </w:pPr>
            <w:r>
              <w:rPr>
                <w:sz w:val="18"/>
                <w:szCs w:val="18"/>
              </w:rPr>
              <w:t>0.956</w:t>
            </w:r>
          </w:p>
        </w:tc>
        <w:tc>
          <w:tcPr>
            <w:tcW w:w="905" w:type="pct"/>
            <w:tcBorders>
              <w:top w:val="nil"/>
              <w:left w:val="nil"/>
              <w:bottom w:val="nil"/>
              <w:right w:val="nil"/>
            </w:tcBorders>
            <w:shd w:val="clear" w:color="auto" w:fill="auto"/>
            <w:tcMar>
              <w:top w:w="100" w:type="dxa"/>
              <w:left w:w="100" w:type="dxa"/>
              <w:bottom w:w="100" w:type="dxa"/>
              <w:right w:w="100" w:type="dxa"/>
            </w:tcMar>
            <w:vAlign w:val="bottom"/>
          </w:tcPr>
          <w:p w14:paraId="71C1424D" w14:textId="77777777" w:rsidR="007B3A0D" w:rsidRDefault="006D701A">
            <w:pPr>
              <w:spacing w:line="276" w:lineRule="auto"/>
              <w:ind w:left="140" w:right="140"/>
              <w:jc w:val="center"/>
              <w:rPr>
                <w:sz w:val="18"/>
                <w:szCs w:val="18"/>
              </w:rPr>
            </w:pPr>
            <w:r>
              <w:rPr>
                <w:sz w:val="18"/>
                <w:szCs w:val="18"/>
              </w:rPr>
              <w:t>1.211</w:t>
            </w:r>
          </w:p>
        </w:tc>
        <w:tc>
          <w:tcPr>
            <w:tcW w:w="1965" w:type="pct"/>
            <w:tcBorders>
              <w:top w:val="nil"/>
              <w:left w:val="nil"/>
              <w:bottom w:val="nil"/>
              <w:right w:val="nil"/>
            </w:tcBorders>
            <w:shd w:val="clear" w:color="auto" w:fill="auto"/>
            <w:tcMar>
              <w:top w:w="100" w:type="dxa"/>
              <w:left w:w="100" w:type="dxa"/>
              <w:bottom w:w="100" w:type="dxa"/>
              <w:right w:w="100" w:type="dxa"/>
            </w:tcMar>
            <w:vAlign w:val="bottom"/>
          </w:tcPr>
          <w:p w14:paraId="1E19835A" w14:textId="77777777" w:rsidR="007B3A0D" w:rsidRDefault="006D701A">
            <w:pPr>
              <w:spacing w:line="276" w:lineRule="auto"/>
              <w:ind w:left="140" w:right="140"/>
              <w:jc w:val="center"/>
              <w:rPr>
                <w:sz w:val="18"/>
                <w:szCs w:val="18"/>
              </w:rPr>
            </w:pPr>
            <w:r>
              <w:rPr>
                <w:sz w:val="18"/>
                <w:szCs w:val="18"/>
              </w:rPr>
              <w:t>25.125</w:t>
            </w:r>
          </w:p>
        </w:tc>
      </w:tr>
    </w:tbl>
    <w:p w14:paraId="0FFF0069" w14:textId="77777777" w:rsidR="007B3A0D" w:rsidRDefault="006D701A">
      <w:pPr>
        <w:spacing w:after="160" w:line="256" w:lineRule="auto"/>
        <w:rPr>
          <w:b/>
        </w:rPr>
      </w:pPr>
      <w:r>
        <w:rPr>
          <w:b/>
        </w:rPr>
        <w:t xml:space="preserve"> </w:t>
      </w:r>
    </w:p>
    <w:p w14:paraId="44BF8640" w14:textId="19EE8F61" w:rsidR="007B3A0D" w:rsidRPr="00A21E27" w:rsidRDefault="002653F2" w:rsidP="00A21E27">
      <w:pPr>
        <w:spacing w:after="160" w:line="240" w:lineRule="auto"/>
        <w:rPr>
          <w:sz w:val="20"/>
          <w:szCs w:val="20"/>
        </w:rPr>
      </w:pPr>
      <w:r>
        <w:rPr>
          <w:b/>
          <w:sz w:val="20"/>
          <w:szCs w:val="20"/>
        </w:rPr>
        <w:t>Figure 4 – table supplement 1</w:t>
      </w:r>
      <w:r w:rsidR="006D701A" w:rsidRPr="00A21E27">
        <w:rPr>
          <w:b/>
          <w:sz w:val="20"/>
          <w:szCs w:val="20"/>
        </w:rPr>
        <w:t>.</w:t>
      </w:r>
      <w:r w:rsidR="006D701A" w:rsidRPr="00A21E27">
        <w:rPr>
          <w:sz w:val="20"/>
          <w:szCs w:val="20"/>
        </w:rPr>
        <w:t xml:space="preserve"> Weekly growth rates per age group of Alpha and Delta variant.</w:t>
      </w:r>
    </w:p>
    <w:p w14:paraId="028E1162" w14:textId="2A7011B6" w:rsidR="007B3A0D" w:rsidRPr="00A21E27" w:rsidRDefault="006D701A" w:rsidP="00A21E27">
      <w:pPr>
        <w:spacing w:after="160" w:line="240" w:lineRule="auto"/>
        <w:rPr>
          <w:sz w:val="20"/>
          <w:szCs w:val="20"/>
        </w:rPr>
      </w:pPr>
      <w:r w:rsidRPr="00A21E27">
        <w:rPr>
          <w:i/>
          <w:sz w:val="20"/>
          <w:szCs w:val="20"/>
        </w:rPr>
        <w:t>*</w:t>
      </w:r>
      <w:r w:rsidRPr="00A21E27">
        <w:rPr>
          <w:sz w:val="20"/>
          <w:szCs w:val="20"/>
        </w:rPr>
        <w:t xml:space="preserve"> Defined as timepoint (week of the year) where the proportion of the variant reached 50%.</w:t>
      </w:r>
    </w:p>
    <w:p w14:paraId="28642B9D" w14:textId="25E9FE3A" w:rsidR="00A21E27" w:rsidRDefault="00A21E27">
      <w:pPr>
        <w:spacing w:after="160" w:line="256" w:lineRule="auto"/>
      </w:pPr>
    </w:p>
    <w:p w14:paraId="1F3D7EB2" w14:textId="77777777" w:rsidR="007B3A0D" w:rsidRDefault="007B3A0D"/>
    <w:sectPr w:rsidR="007B3A0D" w:rsidSect="003A5366">
      <w:footerReference w:type="default" r:id="rId25"/>
      <w:pgSz w:w="12240" w:h="15840"/>
      <w:pgMar w:top="1440" w:right="1440" w:bottom="1440" w:left="1440" w:header="720" w:footer="720" w:gutter="0"/>
      <w:lnNumType w:countBy="1" w:restart="continuous"/>
      <w:pgNumType w:start="1"/>
      <w:cols w:space="708"/>
      <w:docGrid w:linePitch="299"/>
    </w:sectPr>
  </w:body>
</w:document>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5B358FD" w16cex:dateUtc="2022-02-13T09:16:00Z"/>
  <w16cex:commentExtensible w16cex:durableId="25B35947" w16cex:dateUtc="2022-02-13T09:17:00Z"/>
  <w16cex:commentExtensible w16cex:durableId="25B35B70" w16cex:dateUtc="2022-02-13T09:26:00Z"/>
  <w16cex:commentExtensible w16cex:durableId="25B35DD1" w16cex:dateUtc="2022-02-13T09:37:00Z"/>
  <w16cex:commentExtensible w16cex:durableId="25B35B8C" w16cex:dateUtc="2022-02-13T09:27:00Z"/>
  <w16cex:commentExtensible w16cex:durableId="25B35E35" w16cex:dateUtc="2022-02-13T09:38:00Z"/>
  <w16cex:commentExtensible w16cex:durableId="25B35E19" w16cex:dateUtc="2022-02-13T09:38:00Z"/>
  <w16cex:commentExtensible w16cex:durableId="25B35EC8" w16cex:dateUtc="2022-02-13T09:41:00Z"/>
  <w16cex:commentExtensible w16cex:durableId="25B35F57" w16cex:dateUtc="2022-02-13T09:43:00Z"/>
  <w16cex:commentExtensible w16cex:durableId="25B3618E" w16cex:dateUtc="2022-02-13T09:53:00Z"/>
  <w16cex:commentExtensible w16cex:durableId="25B36213" w16cex:dateUtc="2022-02-13T09:55:00Z"/>
  <w16cex:commentExtensible w16cex:durableId="25B36287" w16cex:dateUtc="2022-02-13T09:57:00Z"/>
  <w16cex:commentExtensible w16cex:durableId="25B362CC" w16cex:dateUtc="2022-02-13T09:58:00Z"/>
  <w16cex:commentExtensible w16cex:durableId="25B36345" w16cex:dateUtc="2022-02-13T10:00:00Z"/>
  <w16cex:commentExtensible w16cex:durableId="25B36618" w16cex:dateUtc="2022-02-13T10:12:00Z"/>
  <w16cex:commentExtensible w16cex:durableId="2593B041" w16cex:dateUtc="2022-01-20T08:56:00Z"/>
  <w16cex:commentExtensible w16cex:durableId="25B3697A" w16cex:dateUtc="2022-02-13T10:26:00Z"/>
  <w16cex:commentExtensible w16cex:durableId="25B36CAC" w16cex:dateUtc="2022-02-13T10:40:00Z"/>
  <w16cex:commentExtensible w16cex:durableId="25B36D18" w16cex:dateUtc="2022-02-13T10:42:00Z"/>
  <w16cex:commentExtensible w16cex:durableId="25B36DB3" w16cex:dateUtc="2022-02-13T10:44:00Z"/>
  <w16cex:commentExtensible w16cex:durableId="2593BD22" w16cex:dateUtc="2022-01-20T09:51:00Z"/>
  <w16cex:commentExtensible w16cex:durableId="25B36F0D" w16cex:dateUtc="2022-02-13T10:50:00Z"/>
  <w16cex:commentExtensible w16cex:durableId="25B36F32" w16cex:dateUtc="2022-02-13T10:51:00Z"/>
  <w16cex:commentExtensible w16cex:durableId="25B37009" w16cex:dateUtc="2022-02-13T10:54:00Z"/>
  <w16cex:commentExtensible w16cex:durableId="25B3716D" w16cex:dateUtc="2022-02-13T11:00:00Z"/>
</w16cex:commentsExtensible>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A841477" w14:textId="77777777" w:rsidR="002D1E40" w:rsidRDefault="002D1E40">
      <w:pPr>
        <w:spacing w:line="240" w:lineRule="auto"/>
      </w:pPr>
      <w:r>
        <w:separator/>
      </w:r>
    </w:p>
  </w:endnote>
  <w:endnote w:type="continuationSeparator" w:id="0">
    <w:p w14:paraId="04700229" w14:textId="77777777" w:rsidR="002D1E40" w:rsidRDefault="002D1E4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20002A87" w:usb1="80000000" w:usb2="00000008" w:usb3="00000000" w:csb0="000001FF" w:csb1="00000000"/>
  </w:font>
  <w:font w:name="Cambria">
    <w:panose1 w:val="02040503050406030204"/>
    <w:charset w:val="00"/>
    <w:family w:val="roman"/>
    <w:pitch w:val="variable"/>
    <w:sig w:usb0="A00002EF" w:usb1="4000004B" w:usb2="00000000" w:usb3="00000000" w:csb0="0000009F" w:csb1="00000000"/>
  </w:font>
  <w:font w:name="Roboto">
    <w:altName w:val="Arial"/>
    <w:panose1 w:val="020B0604020202020204"/>
    <w:charset w:val="00"/>
    <w:family w:val="auto"/>
    <w:pitch w:val="variable"/>
    <w:sig w:usb0="E00002FF" w:usb1="5000205B" w:usb2="00000020" w:usb3="00000000" w:csb0="0000019F" w:csb1="00000000"/>
  </w:font>
  <w:font w:name="Cambria Math">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BCA46D4" w14:textId="77777777" w:rsidR="00173B42" w:rsidRDefault="00173B42">
    <w:pPr>
      <w:jc w:val="right"/>
    </w:pPr>
    <w:r>
      <w:fldChar w:fldCharType="begin"/>
    </w:r>
    <w:r>
      <w:instrText>PAGE</w:instrText>
    </w:r>
    <w:r>
      <w:fldChar w:fldCharType="separate"/>
    </w:r>
    <w:r>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4FB8B36" w14:textId="77777777" w:rsidR="002D1E40" w:rsidRDefault="002D1E40">
      <w:pPr>
        <w:spacing w:line="240" w:lineRule="auto"/>
      </w:pPr>
      <w:r>
        <w:separator/>
      </w:r>
    </w:p>
  </w:footnote>
  <w:footnote w:type="continuationSeparator" w:id="0">
    <w:p w14:paraId="239053CE" w14:textId="77777777" w:rsidR="002D1E40" w:rsidRDefault="002D1E40">
      <w:pPr>
        <w:spacing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4"/>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B3A0D"/>
    <w:rsid w:val="00003C22"/>
    <w:rsid w:val="00017F6C"/>
    <w:rsid w:val="00020B81"/>
    <w:rsid w:val="0002619D"/>
    <w:rsid w:val="000358F8"/>
    <w:rsid w:val="00037154"/>
    <w:rsid w:val="00042AB5"/>
    <w:rsid w:val="00043163"/>
    <w:rsid w:val="00046F36"/>
    <w:rsid w:val="00050FE5"/>
    <w:rsid w:val="0006142F"/>
    <w:rsid w:val="00066584"/>
    <w:rsid w:val="000677C6"/>
    <w:rsid w:val="000757D7"/>
    <w:rsid w:val="0007767B"/>
    <w:rsid w:val="0008634F"/>
    <w:rsid w:val="0009432C"/>
    <w:rsid w:val="000A2029"/>
    <w:rsid w:val="000B0703"/>
    <w:rsid w:val="000B3F8D"/>
    <w:rsid w:val="000B441B"/>
    <w:rsid w:val="000B7243"/>
    <w:rsid w:val="000E4112"/>
    <w:rsid w:val="000E7AE5"/>
    <w:rsid w:val="000F4E10"/>
    <w:rsid w:val="001170D5"/>
    <w:rsid w:val="001555AC"/>
    <w:rsid w:val="00157D6F"/>
    <w:rsid w:val="00164AD0"/>
    <w:rsid w:val="00165B9D"/>
    <w:rsid w:val="00173B42"/>
    <w:rsid w:val="001863CD"/>
    <w:rsid w:val="001921DD"/>
    <w:rsid w:val="001A6B3F"/>
    <w:rsid w:val="001C20D1"/>
    <w:rsid w:val="001D57A8"/>
    <w:rsid w:val="001F4183"/>
    <w:rsid w:val="001F7145"/>
    <w:rsid w:val="00211631"/>
    <w:rsid w:val="00214FF0"/>
    <w:rsid w:val="00217C0E"/>
    <w:rsid w:val="002227AD"/>
    <w:rsid w:val="002253A7"/>
    <w:rsid w:val="00226980"/>
    <w:rsid w:val="002300A9"/>
    <w:rsid w:val="00245D12"/>
    <w:rsid w:val="002470F8"/>
    <w:rsid w:val="00252165"/>
    <w:rsid w:val="0025439B"/>
    <w:rsid w:val="00256696"/>
    <w:rsid w:val="002653F2"/>
    <w:rsid w:val="00286D09"/>
    <w:rsid w:val="002909EB"/>
    <w:rsid w:val="00290BF5"/>
    <w:rsid w:val="0029603F"/>
    <w:rsid w:val="002A6596"/>
    <w:rsid w:val="002D1E40"/>
    <w:rsid w:val="002F491E"/>
    <w:rsid w:val="002F7D0B"/>
    <w:rsid w:val="00317009"/>
    <w:rsid w:val="0032054B"/>
    <w:rsid w:val="00332B90"/>
    <w:rsid w:val="00334059"/>
    <w:rsid w:val="00336814"/>
    <w:rsid w:val="003371B9"/>
    <w:rsid w:val="003402F6"/>
    <w:rsid w:val="003410DC"/>
    <w:rsid w:val="003442ED"/>
    <w:rsid w:val="0035308E"/>
    <w:rsid w:val="003655B6"/>
    <w:rsid w:val="003732EC"/>
    <w:rsid w:val="00377B58"/>
    <w:rsid w:val="00382173"/>
    <w:rsid w:val="00385B84"/>
    <w:rsid w:val="0039405F"/>
    <w:rsid w:val="003941DD"/>
    <w:rsid w:val="003A4438"/>
    <w:rsid w:val="003A5366"/>
    <w:rsid w:val="003A556A"/>
    <w:rsid w:val="003A68FA"/>
    <w:rsid w:val="003C41AD"/>
    <w:rsid w:val="003C4AA3"/>
    <w:rsid w:val="003C6F75"/>
    <w:rsid w:val="003D3E4E"/>
    <w:rsid w:val="003D6018"/>
    <w:rsid w:val="003E1C7C"/>
    <w:rsid w:val="003E1CDB"/>
    <w:rsid w:val="003E2ADC"/>
    <w:rsid w:val="003F25DE"/>
    <w:rsid w:val="003F4D4D"/>
    <w:rsid w:val="00416AF1"/>
    <w:rsid w:val="00444168"/>
    <w:rsid w:val="004460EA"/>
    <w:rsid w:val="00446982"/>
    <w:rsid w:val="00465B86"/>
    <w:rsid w:val="00470373"/>
    <w:rsid w:val="00470B93"/>
    <w:rsid w:val="00470FC8"/>
    <w:rsid w:val="00475DF4"/>
    <w:rsid w:val="0049340A"/>
    <w:rsid w:val="00495C89"/>
    <w:rsid w:val="004A645E"/>
    <w:rsid w:val="004B1AFD"/>
    <w:rsid w:val="004B359A"/>
    <w:rsid w:val="004C1A87"/>
    <w:rsid w:val="004D1253"/>
    <w:rsid w:val="004D670F"/>
    <w:rsid w:val="004E0A0E"/>
    <w:rsid w:val="004E4463"/>
    <w:rsid w:val="004E5E83"/>
    <w:rsid w:val="004F00BC"/>
    <w:rsid w:val="004F087C"/>
    <w:rsid w:val="004F4C82"/>
    <w:rsid w:val="0050079E"/>
    <w:rsid w:val="0051424F"/>
    <w:rsid w:val="00515E89"/>
    <w:rsid w:val="00516442"/>
    <w:rsid w:val="00527FBE"/>
    <w:rsid w:val="0053079B"/>
    <w:rsid w:val="00547F07"/>
    <w:rsid w:val="00571976"/>
    <w:rsid w:val="00572FFE"/>
    <w:rsid w:val="00581D81"/>
    <w:rsid w:val="00592F32"/>
    <w:rsid w:val="005A394E"/>
    <w:rsid w:val="005A4CE5"/>
    <w:rsid w:val="005B377B"/>
    <w:rsid w:val="005D36A8"/>
    <w:rsid w:val="005D6702"/>
    <w:rsid w:val="005E108B"/>
    <w:rsid w:val="005E685A"/>
    <w:rsid w:val="005E71DC"/>
    <w:rsid w:val="005F44B2"/>
    <w:rsid w:val="00601D26"/>
    <w:rsid w:val="00605CC0"/>
    <w:rsid w:val="00614B4A"/>
    <w:rsid w:val="006323CE"/>
    <w:rsid w:val="00637E56"/>
    <w:rsid w:val="00645C57"/>
    <w:rsid w:val="00653960"/>
    <w:rsid w:val="00665E5E"/>
    <w:rsid w:val="00682684"/>
    <w:rsid w:val="00682704"/>
    <w:rsid w:val="006866D0"/>
    <w:rsid w:val="00692D2F"/>
    <w:rsid w:val="0069606B"/>
    <w:rsid w:val="006972CB"/>
    <w:rsid w:val="006A2BF2"/>
    <w:rsid w:val="006A2FAC"/>
    <w:rsid w:val="006B12D4"/>
    <w:rsid w:val="006B7819"/>
    <w:rsid w:val="006C6013"/>
    <w:rsid w:val="006D701A"/>
    <w:rsid w:val="006F0BBF"/>
    <w:rsid w:val="006F0C5E"/>
    <w:rsid w:val="00743FC1"/>
    <w:rsid w:val="00744883"/>
    <w:rsid w:val="00753509"/>
    <w:rsid w:val="007632EB"/>
    <w:rsid w:val="00763C28"/>
    <w:rsid w:val="007768C0"/>
    <w:rsid w:val="007866FD"/>
    <w:rsid w:val="00791116"/>
    <w:rsid w:val="007B3766"/>
    <w:rsid w:val="007B3A0D"/>
    <w:rsid w:val="007C3F0C"/>
    <w:rsid w:val="007D0AD3"/>
    <w:rsid w:val="007D3845"/>
    <w:rsid w:val="007D6ACA"/>
    <w:rsid w:val="007D6FDF"/>
    <w:rsid w:val="007E4B75"/>
    <w:rsid w:val="007E5889"/>
    <w:rsid w:val="007E5FA7"/>
    <w:rsid w:val="007F3487"/>
    <w:rsid w:val="007F4477"/>
    <w:rsid w:val="00802707"/>
    <w:rsid w:val="00806810"/>
    <w:rsid w:val="00813760"/>
    <w:rsid w:val="00814CFA"/>
    <w:rsid w:val="00816745"/>
    <w:rsid w:val="00832D4B"/>
    <w:rsid w:val="00832FB0"/>
    <w:rsid w:val="008356E0"/>
    <w:rsid w:val="00836D8E"/>
    <w:rsid w:val="00842368"/>
    <w:rsid w:val="00843D97"/>
    <w:rsid w:val="00846615"/>
    <w:rsid w:val="0086044E"/>
    <w:rsid w:val="00891D25"/>
    <w:rsid w:val="008960AA"/>
    <w:rsid w:val="00897E9A"/>
    <w:rsid w:val="008A3A0B"/>
    <w:rsid w:val="008D49EB"/>
    <w:rsid w:val="008E239C"/>
    <w:rsid w:val="008F00CE"/>
    <w:rsid w:val="008F7405"/>
    <w:rsid w:val="00901A6C"/>
    <w:rsid w:val="00905D0D"/>
    <w:rsid w:val="00910117"/>
    <w:rsid w:val="009109B7"/>
    <w:rsid w:val="009343E6"/>
    <w:rsid w:val="009347F0"/>
    <w:rsid w:val="00940D56"/>
    <w:rsid w:val="00952D56"/>
    <w:rsid w:val="00954BB9"/>
    <w:rsid w:val="00976AF6"/>
    <w:rsid w:val="009824A9"/>
    <w:rsid w:val="00984B71"/>
    <w:rsid w:val="009907B1"/>
    <w:rsid w:val="009A2DFF"/>
    <w:rsid w:val="009C5701"/>
    <w:rsid w:val="009C7AB8"/>
    <w:rsid w:val="009E1B3D"/>
    <w:rsid w:val="009F1C9F"/>
    <w:rsid w:val="00A0114B"/>
    <w:rsid w:val="00A20A63"/>
    <w:rsid w:val="00A21E27"/>
    <w:rsid w:val="00A34599"/>
    <w:rsid w:val="00A5363A"/>
    <w:rsid w:val="00A54C8E"/>
    <w:rsid w:val="00A5535E"/>
    <w:rsid w:val="00A565F4"/>
    <w:rsid w:val="00A70586"/>
    <w:rsid w:val="00A764FF"/>
    <w:rsid w:val="00A86189"/>
    <w:rsid w:val="00A95EF7"/>
    <w:rsid w:val="00AA09A4"/>
    <w:rsid w:val="00AB0CBB"/>
    <w:rsid w:val="00AC3011"/>
    <w:rsid w:val="00AC42A4"/>
    <w:rsid w:val="00AE2CCA"/>
    <w:rsid w:val="00AF2AD5"/>
    <w:rsid w:val="00AF4EB4"/>
    <w:rsid w:val="00AF696E"/>
    <w:rsid w:val="00B01335"/>
    <w:rsid w:val="00B02F3B"/>
    <w:rsid w:val="00B20898"/>
    <w:rsid w:val="00B461F0"/>
    <w:rsid w:val="00B51F7F"/>
    <w:rsid w:val="00B55BBA"/>
    <w:rsid w:val="00B7023F"/>
    <w:rsid w:val="00B71F4D"/>
    <w:rsid w:val="00B80C8C"/>
    <w:rsid w:val="00B84C01"/>
    <w:rsid w:val="00B853D4"/>
    <w:rsid w:val="00B865CE"/>
    <w:rsid w:val="00B93085"/>
    <w:rsid w:val="00B96D6E"/>
    <w:rsid w:val="00BA38C9"/>
    <w:rsid w:val="00BB3170"/>
    <w:rsid w:val="00BC25F2"/>
    <w:rsid w:val="00BC3371"/>
    <w:rsid w:val="00BC76E3"/>
    <w:rsid w:val="00BD0850"/>
    <w:rsid w:val="00BD3EA5"/>
    <w:rsid w:val="00BE2F26"/>
    <w:rsid w:val="00BF0E88"/>
    <w:rsid w:val="00BF5C97"/>
    <w:rsid w:val="00BF734F"/>
    <w:rsid w:val="00C032E6"/>
    <w:rsid w:val="00C117E1"/>
    <w:rsid w:val="00C26035"/>
    <w:rsid w:val="00C54E27"/>
    <w:rsid w:val="00C577A3"/>
    <w:rsid w:val="00C6468D"/>
    <w:rsid w:val="00C64D22"/>
    <w:rsid w:val="00C80832"/>
    <w:rsid w:val="00C82AA6"/>
    <w:rsid w:val="00CA63CD"/>
    <w:rsid w:val="00CA663A"/>
    <w:rsid w:val="00CB34D7"/>
    <w:rsid w:val="00CB4CAB"/>
    <w:rsid w:val="00CE3F64"/>
    <w:rsid w:val="00CE4F6E"/>
    <w:rsid w:val="00CE5035"/>
    <w:rsid w:val="00CF20B8"/>
    <w:rsid w:val="00CF560B"/>
    <w:rsid w:val="00D006EA"/>
    <w:rsid w:val="00D14D5B"/>
    <w:rsid w:val="00D1548B"/>
    <w:rsid w:val="00D216CF"/>
    <w:rsid w:val="00D3540B"/>
    <w:rsid w:val="00D36012"/>
    <w:rsid w:val="00D37198"/>
    <w:rsid w:val="00D42327"/>
    <w:rsid w:val="00D44074"/>
    <w:rsid w:val="00D51EC8"/>
    <w:rsid w:val="00D57761"/>
    <w:rsid w:val="00D619F1"/>
    <w:rsid w:val="00D635F7"/>
    <w:rsid w:val="00D75AE1"/>
    <w:rsid w:val="00D81198"/>
    <w:rsid w:val="00D8260B"/>
    <w:rsid w:val="00D85DF2"/>
    <w:rsid w:val="00D87A1D"/>
    <w:rsid w:val="00D9346C"/>
    <w:rsid w:val="00D963B9"/>
    <w:rsid w:val="00DC3A18"/>
    <w:rsid w:val="00DC44A6"/>
    <w:rsid w:val="00DC6CE1"/>
    <w:rsid w:val="00DF23A1"/>
    <w:rsid w:val="00DF509B"/>
    <w:rsid w:val="00DF6951"/>
    <w:rsid w:val="00E10B13"/>
    <w:rsid w:val="00E12A42"/>
    <w:rsid w:val="00E13158"/>
    <w:rsid w:val="00E158C5"/>
    <w:rsid w:val="00E23E66"/>
    <w:rsid w:val="00E24073"/>
    <w:rsid w:val="00E258FB"/>
    <w:rsid w:val="00E3030C"/>
    <w:rsid w:val="00E3048B"/>
    <w:rsid w:val="00E468A8"/>
    <w:rsid w:val="00E471F6"/>
    <w:rsid w:val="00E54C31"/>
    <w:rsid w:val="00E5627B"/>
    <w:rsid w:val="00E56B4D"/>
    <w:rsid w:val="00E7542E"/>
    <w:rsid w:val="00E81858"/>
    <w:rsid w:val="00E82784"/>
    <w:rsid w:val="00E83892"/>
    <w:rsid w:val="00E85358"/>
    <w:rsid w:val="00E85797"/>
    <w:rsid w:val="00E87FDC"/>
    <w:rsid w:val="00E979CC"/>
    <w:rsid w:val="00EA6154"/>
    <w:rsid w:val="00EB27D8"/>
    <w:rsid w:val="00EB29FB"/>
    <w:rsid w:val="00EB3FDF"/>
    <w:rsid w:val="00EB42D2"/>
    <w:rsid w:val="00EB690F"/>
    <w:rsid w:val="00EC00AB"/>
    <w:rsid w:val="00EC14FD"/>
    <w:rsid w:val="00EC387F"/>
    <w:rsid w:val="00F00945"/>
    <w:rsid w:val="00F0357C"/>
    <w:rsid w:val="00F05304"/>
    <w:rsid w:val="00F137E8"/>
    <w:rsid w:val="00F23035"/>
    <w:rsid w:val="00F23E3B"/>
    <w:rsid w:val="00F63CC4"/>
    <w:rsid w:val="00F67B9D"/>
    <w:rsid w:val="00F7174E"/>
    <w:rsid w:val="00F7284D"/>
    <w:rsid w:val="00F74E60"/>
    <w:rsid w:val="00F76D50"/>
    <w:rsid w:val="00F822B5"/>
    <w:rsid w:val="00FA54A7"/>
    <w:rsid w:val="00FA7053"/>
    <w:rsid w:val="00FB2E32"/>
    <w:rsid w:val="00FB7EF9"/>
    <w:rsid w:val="00FC0F2A"/>
    <w:rsid w:val="00FC1C05"/>
    <w:rsid w:val="00FC2D58"/>
    <w:rsid w:val="00FD5668"/>
    <w:rsid w:val="00FD719D"/>
    <w:rsid w:val="00FF4D92"/>
    <w:rsid w:val="00FF6207"/>
  </w:rsids>
  <m:mathPr>
    <m:mathFont m:val="Cambria Math"/>
    <m:brkBin m:val="before"/>
    <m:brkBinSub m:val="--"/>
    <m:smallFrac m:val="0"/>
    <m:dispDef/>
    <m:lMargin m:val="0"/>
    <m:rMargin m:val="0"/>
    <m:defJc m:val="centerGroup"/>
    <m:wrapIndent m:val="1440"/>
    <m:intLim m:val="subSup"/>
    <m:naryLim m:val="undOvr"/>
  </m:mathPr>
  <w:themeFontLang w:val="nl-NL"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254556"/>
  <w15:docId w15:val="{49E045B8-BE70-4C3E-8EE7-332A0E0698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nl-NL" w:bidi="ar-SA"/>
      </w:rPr>
    </w:rPrDefault>
    <w:pPrDefault>
      <w:pPr>
        <w:spacing w:line="360"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b/>
      <w:sz w:val="28"/>
      <w:szCs w:val="28"/>
    </w:rPr>
  </w:style>
  <w:style w:type="paragraph" w:styleId="Heading2">
    <w:name w:val="heading 2"/>
    <w:basedOn w:val="Normal"/>
    <w:next w:val="Normal"/>
    <w:uiPriority w:val="9"/>
    <w:unhideWhenUsed/>
    <w:qFormat/>
    <w:pPr>
      <w:keepNext/>
      <w:keepLines/>
      <w:spacing w:before="360" w:after="120"/>
      <w:outlineLvl w:val="1"/>
    </w:pPr>
    <w:rPr>
      <w:b/>
      <w:sz w:val="24"/>
      <w:szCs w:val="24"/>
    </w:rPr>
  </w:style>
  <w:style w:type="paragraph" w:styleId="Heading3">
    <w:name w:val="heading 3"/>
    <w:basedOn w:val="Normal"/>
    <w:next w:val="Normal"/>
    <w:uiPriority w:val="9"/>
    <w:unhideWhenUsed/>
    <w:qFormat/>
    <w:pPr>
      <w:keepNext/>
      <w:keepLines/>
      <w:spacing w:after="160" w:line="254" w:lineRule="auto"/>
      <w:outlineLvl w:val="2"/>
    </w:pPr>
    <w:rPr>
      <w:i/>
      <w:sz w:val="24"/>
      <w:szCs w:val="24"/>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unhideWhenUsed/>
    <w:pPr>
      <w:spacing w:line="240" w:lineRule="auto"/>
    </w:pPr>
    <w:rPr>
      <w:sz w:val="20"/>
      <w:szCs w:val="20"/>
    </w:rPr>
  </w:style>
  <w:style w:type="character" w:customStyle="1" w:styleId="CommentTextChar">
    <w:name w:val="Comment Text Char"/>
    <w:basedOn w:val="DefaultParagraphFont"/>
    <w:link w:val="CommentText"/>
    <w:uiPriority w:val="99"/>
    <w:rPr>
      <w:sz w:val="20"/>
      <w:szCs w:val="20"/>
    </w:rPr>
  </w:style>
  <w:style w:type="character" w:styleId="CommentReference">
    <w:name w:val="annotation reference"/>
    <w:basedOn w:val="DefaultParagraphFont"/>
    <w:uiPriority w:val="99"/>
    <w:semiHidden/>
    <w:unhideWhenUsed/>
    <w:rPr>
      <w:sz w:val="16"/>
      <w:szCs w:val="16"/>
    </w:rPr>
  </w:style>
  <w:style w:type="paragraph" w:styleId="CommentSubject">
    <w:name w:val="annotation subject"/>
    <w:basedOn w:val="CommentText"/>
    <w:next w:val="CommentText"/>
    <w:link w:val="CommentSubjectChar"/>
    <w:uiPriority w:val="99"/>
    <w:semiHidden/>
    <w:unhideWhenUsed/>
    <w:rsid w:val="0006142F"/>
    <w:rPr>
      <w:b/>
      <w:bCs/>
    </w:rPr>
  </w:style>
  <w:style w:type="character" w:customStyle="1" w:styleId="CommentSubjectChar">
    <w:name w:val="Comment Subject Char"/>
    <w:basedOn w:val="CommentTextChar"/>
    <w:link w:val="CommentSubject"/>
    <w:uiPriority w:val="99"/>
    <w:semiHidden/>
    <w:rsid w:val="0006142F"/>
    <w:rPr>
      <w:b/>
      <w:bCs/>
      <w:sz w:val="20"/>
      <w:szCs w:val="20"/>
    </w:rPr>
  </w:style>
  <w:style w:type="character" w:styleId="Hyperlink">
    <w:name w:val="Hyperlink"/>
    <w:basedOn w:val="DefaultParagraphFont"/>
    <w:uiPriority w:val="99"/>
    <w:unhideWhenUsed/>
    <w:rsid w:val="0006142F"/>
    <w:rPr>
      <w:color w:val="0000FF"/>
      <w:u w:val="single"/>
    </w:rPr>
  </w:style>
  <w:style w:type="paragraph" w:styleId="BalloonText">
    <w:name w:val="Balloon Text"/>
    <w:basedOn w:val="Normal"/>
    <w:link w:val="BalloonTextChar"/>
    <w:uiPriority w:val="99"/>
    <w:semiHidden/>
    <w:unhideWhenUsed/>
    <w:rsid w:val="00416AF1"/>
    <w:pPr>
      <w:spacing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416AF1"/>
    <w:rPr>
      <w:rFonts w:ascii="Times New Roman" w:hAnsi="Times New Roman" w:cs="Times New Roman"/>
      <w:sz w:val="18"/>
      <w:szCs w:val="18"/>
    </w:rPr>
  </w:style>
  <w:style w:type="character" w:styleId="FollowedHyperlink">
    <w:name w:val="FollowedHyperlink"/>
    <w:basedOn w:val="DefaultParagraphFont"/>
    <w:uiPriority w:val="99"/>
    <w:semiHidden/>
    <w:unhideWhenUsed/>
    <w:rsid w:val="007866FD"/>
    <w:rPr>
      <w:color w:val="800080" w:themeColor="followedHyperlink"/>
      <w:u w:val="single"/>
    </w:rPr>
  </w:style>
  <w:style w:type="paragraph" w:styleId="Revision">
    <w:name w:val="Revision"/>
    <w:hidden/>
    <w:uiPriority w:val="99"/>
    <w:semiHidden/>
    <w:rsid w:val="00DF23A1"/>
    <w:pPr>
      <w:spacing w:line="240" w:lineRule="auto"/>
    </w:pPr>
  </w:style>
  <w:style w:type="paragraph" w:styleId="Header">
    <w:name w:val="header"/>
    <w:basedOn w:val="Normal"/>
    <w:link w:val="HeaderChar"/>
    <w:uiPriority w:val="99"/>
    <w:unhideWhenUsed/>
    <w:rsid w:val="00DF23A1"/>
    <w:pPr>
      <w:tabs>
        <w:tab w:val="center" w:pos="4680"/>
        <w:tab w:val="right" w:pos="9360"/>
      </w:tabs>
      <w:spacing w:line="240" w:lineRule="auto"/>
    </w:pPr>
  </w:style>
  <w:style w:type="character" w:customStyle="1" w:styleId="HeaderChar">
    <w:name w:val="Header Char"/>
    <w:basedOn w:val="DefaultParagraphFont"/>
    <w:link w:val="Header"/>
    <w:uiPriority w:val="99"/>
    <w:rsid w:val="00DF23A1"/>
  </w:style>
  <w:style w:type="paragraph" w:styleId="Footer">
    <w:name w:val="footer"/>
    <w:basedOn w:val="Normal"/>
    <w:link w:val="FooterChar"/>
    <w:uiPriority w:val="99"/>
    <w:unhideWhenUsed/>
    <w:rsid w:val="00DF23A1"/>
    <w:pPr>
      <w:tabs>
        <w:tab w:val="center" w:pos="4680"/>
        <w:tab w:val="right" w:pos="9360"/>
      </w:tabs>
      <w:spacing w:line="240" w:lineRule="auto"/>
    </w:pPr>
  </w:style>
  <w:style w:type="character" w:customStyle="1" w:styleId="FooterChar">
    <w:name w:val="Footer Char"/>
    <w:basedOn w:val="DefaultParagraphFont"/>
    <w:link w:val="Footer"/>
    <w:uiPriority w:val="99"/>
    <w:rsid w:val="00DF23A1"/>
  </w:style>
  <w:style w:type="character" w:styleId="UnresolvedMention">
    <w:name w:val="Unresolved Mention"/>
    <w:basedOn w:val="DefaultParagraphFont"/>
    <w:uiPriority w:val="99"/>
    <w:semiHidden/>
    <w:unhideWhenUsed/>
    <w:rsid w:val="005D6702"/>
    <w:rPr>
      <w:color w:val="605E5C"/>
      <w:shd w:val="clear" w:color="auto" w:fill="E1DFDD"/>
    </w:rPr>
  </w:style>
  <w:style w:type="character" w:styleId="PlaceholderText">
    <w:name w:val="Placeholder Text"/>
    <w:basedOn w:val="DefaultParagraphFont"/>
    <w:uiPriority w:val="99"/>
    <w:semiHidden/>
    <w:rsid w:val="00332B90"/>
    <w:rPr>
      <w:color w:val="808080"/>
    </w:rPr>
  </w:style>
  <w:style w:type="character" w:styleId="LineNumber">
    <w:name w:val="line number"/>
    <w:basedOn w:val="DefaultParagraphFont"/>
    <w:uiPriority w:val="99"/>
    <w:semiHidden/>
    <w:unhideWhenUsed/>
    <w:rsid w:val="003A536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1189400">
      <w:bodyDiv w:val="1"/>
      <w:marLeft w:val="0"/>
      <w:marRight w:val="0"/>
      <w:marTop w:val="0"/>
      <w:marBottom w:val="0"/>
      <w:divBdr>
        <w:top w:val="none" w:sz="0" w:space="0" w:color="auto"/>
        <w:left w:val="none" w:sz="0" w:space="0" w:color="auto"/>
        <w:bottom w:val="none" w:sz="0" w:space="0" w:color="auto"/>
        <w:right w:val="none" w:sz="0" w:space="0" w:color="auto"/>
      </w:divBdr>
    </w:div>
    <w:div w:id="212276966">
      <w:bodyDiv w:val="1"/>
      <w:marLeft w:val="0"/>
      <w:marRight w:val="0"/>
      <w:marTop w:val="0"/>
      <w:marBottom w:val="0"/>
      <w:divBdr>
        <w:top w:val="none" w:sz="0" w:space="0" w:color="auto"/>
        <w:left w:val="none" w:sz="0" w:space="0" w:color="auto"/>
        <w:bottom w:val="none" w:sz="0" w:space="0" w:color="auto"/>
        <w:right w:val="none" w:sz="0" w:space="0" w:color="auto"/>
      </w:divBdr>
      <w:divsChild>
        <w:div w:id="260066793">
          <w:marLeft w:val="640"/>
          <w:marRight w:val="0"/>
          <w:marTop w:val="0"/>
          <w:marBottom w:val="0"/>
          <w:divBdr>
            <w:top w:val="none" w:sz="0" w:space="0" w:color="auto"/>
            <w:left w:val="none" w:sz="0" w:space="0" w:color="auto"/>
            <w:bottom w:val="none" w:sz="0" w:space="0" w:color="auto"/>
            <w:right w:val="none" w:sz="0" w:space="0" w:color="auto"/>
          </w:divBdr>
        </w:div>
        <w:div w:id="1970432334">
          <w:marLeft w:val="640"/>
          <w:marRight w:val="0"/>
          <w:marTop w:val="0"/>
          <w:marBottom w:val="0"/>
          <w:divBdr>
            <w:top w:val="none" w:sz="0" w:space="0" w:color="auto"/>
            <w:left w:val="none" w:sz="0" w:space="0" w:color="auto"/>
            <w:bottom w:val="none" w:sz="0" w:space="0" w:color="auto"/>
            <w:right w:val="none" w:sz="0" w:space="0" w:color="auto"/>
          </w:divBdr>
        </w:div>
        <w:div w:id="145055803">
          <w:marLeft w:val="640"/>
          <w:marRight w:val="0"/>
          <w:marTop w:val="0"/>
          <w:marBottom w:val="0"/>
          <w:divBdr>
            <w:top w:val="none" w:sz="0" w:space="0" w:color="auto"/>
            <w:left w:val="none" w:sz="0" w:space="0" w:color="auto"/>
            <w:bottom w:val="none" w:sz="0" w:space="0" w:color="auto"/>
            <w:right w:val="none" w:sz="0" w:space="0" w:color="auto"/>
          </w:divBdr>
        </w:div>
        <w:div w:id="1767724640">
          <w:marLeft w:val="640"/>
          <w:marRight w:val="0"/>
          <w:marTop w:val="0"/>
          <w:marBottom w:val="0"/>
          <w:divBdr>
            <w:top w:val="none" w:sz="0" w:space="0" w:color="auto"/>
            <w:left w:val="none" w:sz="0" w:space="0" w:color="auto"/>
            <w:bottom w:val="none" w:sz="0" w:space="0" w:color="auto"/>
            <w:right w:val="none" w:sz="0" w:space="0" w:color="auto"/>
          </w:divBdr>
        </w:div>
        <w:div w:id="1310599545">
          <w:marLeft w:val="640"/>
          <w:marRight w:val="0"/>
          <w:marTop w:val="0"/>
          <w:marBottom w:val="0"/>
          <w:divBdr>
            <w:top w:val="none" w:sz="0" w:space="0" w:color="auto"/>
            <w:left w:val="none" w:sz="0" w:space="0" w:color="auto"/>
            <w:bottom w:val="none" w:sz="0" w:space="0" w:color="auto"/>
            <w:right w:val="none" w:sz="0" w:space="0" w:color="auto"/>
          </w:divBdr>
        </w:div>
        <w:div w:id="290402623">
          <w:marLeft w:val="640"/>
          <w:marRight w:val="0"/>
          <w:marTop w:val="0"/>
          <w:marBottom w:val="0"/>
          <w:divBdr>
            <w:top w:val="none" w:sz="0" w:space="0" w:color="auto"/>
            <w:left w:val="none" w:sz="0" w:space="0" w:color="auto"/>
            <w:bottom w:val="none" w:sz="0" w:space="0" w:color="auto"/>
            <w:right w:val="none" w:sz="0" w:space="0" w:color="auto"/>
          </w:divBdr>
        </w:div>
        <w:div w:id="1273711210">
          <w:marLeft w:val="640"/>
          <w:marRight w:val="0"/>
          <w:marTop w:val="0"/>
          <w:marBottom w:val="0"/>
          <w:divBdr>
            <w:top w:val="none" w:sz="0" w:space="0" w:color="auto"/>
            <w:left w:val="none" w:sz="0" w:space="0" w:color="auto"/>
            <w:bottom w:val="none" w:sz="0" w:space="0" w:color="auto"/>
            <w:right w:val="none" w:sz="0" w:space="0" w:color="auto"/>
          </w:divBdr>
        </w:div>
        <w:div w:id="1468743025">
          <w:marLeft w:val="640"/>
          <w:marRight w:val="0"/>
          <w:marTop w:val="0"/>
          <w:marBottom w:val="0"/>
          <w:divBdr>
            <w:top w:val="none" w:sz="0" w:space="0" w:color="auto"/>
            <w:left w:val="none" w:sz="0" w:space="0" w:color="auto"/>
            <w:bottom w:val="none" w:sz="0" w:space="0" w:color="auto"/>
            <w:right w:val="none" w:sz="0" w:space="0" w:color="auto"/>
          </w:divBdr>
        </w:div>
        <w:div w:id="738527553">
          <w:marLeft w:val="640"/>
          <w:marRight w:val="0"/>
          <w:marTop w:val="0"/>
          <w:marBottom w:val="0"/>
          <w:divBdr>
            <w:top w:val="none" w:sz="0" w:space="0" w:color="auto"/>
            <w:left w:val="none" w:sz="0" w:space="0" w:color="auto"/>
            <w:bottom w:val="none" w:sz="0" w:space="0" w:color="auto"/>
            <w:right w:val="none" w:sz="0" w:space="0" w:color="auto"/>
          </w:divBdr>
        </w:div>
        <w:div w:id="2050108721">
          <w:marLeft w:val="640"/>
          <w:marRight w:val="0"/>
          <w:marTop w:val="0"/>
          <w:marBottom w:val="0"/>
          <w:divBdr>
            <w:top w:val="none" w:sz="0" w:space="0" w:color="auto"/>
            <w:left w:val="none" w:sz="0" w:space="0" w:color="auto"/>
            <w:bottom w:val="none" w:sz="0" w:space="0" w:color="auto"/>
            <w:right w:val="none" w:sz="0" w:space="0" w:color="auto"/>
          </w:divBdr>
        </w:div>
        <w:div w:id="1228767092">
          <w:marLeft w:val="640"/>
          <w:marRight w:val="0"/>
          <w:marTop w:val="0"/>
          <w:marBottom w:val="0"/>
          <w:divBdr>
            <w:top w:val="none" w:sz="0" w:space="0" w:color="auto"/>
            <w:left w:val="none" w:sz="0" w:space="0" w:color="auto"/>
            <w:bottom w:val="none" w:sz="0" w:space="0" w:color="auto"/>
            <w:right w:val="none" w:sz="0" w:space="0" w:color="auto"/>
          </w:divBdr>
        </w:div>
        <w:div w:id="950893162">
          <w:marLeft w:val="640"/>
          <w:marRight w:val="0"/>
          <w:marTop w:val="0"/>
          <w:marBottom w:val="0"/>
          <w:divBdr>
            <w:top w:val="none" w:sz="0" w:space="0" w:color="auto"/>
            <w:left w:val="none" w:sz="0" w:space="0" w:color="auto"/>
            <w:bottom w:val="none" w:sz="0" w:space="0" w:color="auto"/>
            <w:right w:val="none" w:sz="0" w:space="0" w:color="auto"/>
          </w:divBdr>
        </w:div>
        <w:div w:id="1741101621">
          <w:marLeft w:val="640"/>
          <w:marRight w:val="0"/>
          <w:marTop w:val="0"/>
          <w:marBottom w:val="0"/>
          <w:divBdr>
            <w:top w:val="none" w:sz="0" w:space="0" w:color="auto"/>
            <w:left w:val="none" w:sz="0" w:space="0" w:color="auto"/>
            <w:bottom w:val="none" w:sz="0" w:space="0" w:color="auto"/>
            <w:right w:val="none" w:sz="0" w:space="0" w:color="auto"/>
          </w:divBdr>
        </w:div>
        <w:div w:id="1703020879">
          <w:marLeft w:val="640"/>
          <w:marRight w:val="0"/>
          <w:marTop w:val="0"/>
          <w:marBottom w:val="0"/>
          <w:divBdr>
            <w:top w:val="none" w:sz="0" w:space="0" w:color="auto"/>
            <w:left w:val="none" w:sz="0" w:space="0" w:color="auto"/>
            <w:bottom w:val="none" w:sz="0" w:space="0" w:color="auto"/>
            <w:right w:val="none" w:sz="0" w:space="0" w:color="auto"/>
          </w:divBdr>
        </w:div>
        <w:div w:id="844713634">
          <w:marLeft w:val="640"/>
          <w:marRight w:val="0"/>
          <w:marTop w:val="0"/>
          <w:marBottom w:val="0"/>
          <w:divBdr>
            <w:top w:val="none" w:sz="0" w:space="0" w:color="auto"/>
            <w:left w:val="none" w:sz="0" w:space="0" w:color="auto"/>
            <w:bottom w:val="none" w:sz="0" w:space="0" w:color="auto"/>
            <w:right w:val="none" w:sz="0" w:space="0" w:color="auto"/>
          </w:divBdr>
        </w:div>
        <w:div w:id="859859397">
          <w:marLeft w:val="640"/>
          <w:marRight w:val="0"/>
          <w:marTop w:val="0"/>
          <w:marBottom w:val="0"/>
          <w:divBdr>
            <w:top w:val="none" w:sz="0" w:space="0" w:color="auto"/>
            <w:left w:val="none" w:sz="0" w:space="0" w:color="auto"/>
            <w:bottom w:val="none" w:sz="0" w:space="0" w:color="auto"/>
            <w:right w:val="none" w:sz="0" w:space="0" w:color="auto"/>
          </w:divBdr>
        </w:div>
        <w:div w:id="1307976890">
          <w:marLeft w:val="640"/>
          <w:marRight w:val="0"/>
          <w:marTop w:val="0"/>
          <w:marBottom w:val="0"/>
          <w:divBdr>
            <w:top w:val="none" w:sz="0" w:space="0" w:color="auto"/>
            <w:left w:val="none" w:sz="0" w:space="0" w:color="auto"/>
            <w:bottom w:val="none" w:sz="0" w:space="0" w:color="auto"/>
            <w:right w:val="none" w:sz="0" w:space="0" w:color="auto"/>
          </w:divBdr>
        </w:div>
        <w:div w:id="2041009251">
          <w:marLeft w:val="640"/>
          <w:marRight w:val="0"/>
          <w:marTop w:val="0"/>
          <w:marBottom w:val="0"/>
          <w:divBdr>
            <w:top w:val="none" w:sz="0" w:space="0" w:color="auto"/>
            <w:left w:val="none" w:sz="0" w:space="0" w:color="auto"/>
            <w:bottom w:val="none" w:sz="0" w:space="0" w:color="auto"/>
            <w:right w:val="none" w:sz="0" w:space="0" w:color="auto"/>
          </w:divBdr>
        </w:div>
        <w:div w:id="205803322">
          <w:marLeft w:val="640"/>
          <w:marRight w:val="0"/>
          <w:marTop w:val="0"/>
          <w:marBottom w:val="0"/>
          <w:divBdr>
            <w:top w:val="none" w:sz="0" w:space="0" w:color="auto"/>
            <w:left w:val="none" w:sz="0" w:space="0" w:color="auto"/>
            <w:bottom w:val="none" w:sz="0" w:space="0" w:color="auto"/>
            <w:right w:val="none" w:sz="0" w:space="0" w:color="auto"/>
          </w:divBdr>
        </w:div>
        <w:div w:id="2108767970">
          <w:marLeft w:val="640"/>
          <w:marRight w:val="0"/>
          <w:marTop w:val="0"/>
          <w:marBottom w:val="0"/>
          <w:divBdr>
            <w:top w:val="none" w:sz="0" w:space="0" w:color="auto"/>
            <w:left w:val="none" w:sz="0" w:space="0" w:color="auto"/>
            <w:bottom w:val="none" w:sz="0" w:space="0" w:color="auto"/>
            <w:right w:val="none" w:sz="0" w:space="0" w:color="auto"/>
          </w:divBdr>
        </w:div>
        <w:div w:id="2109882711">
          <w:marLeft w:val="640"/>
          <w:marRight w:val="0"/>
          <w:marTop w:val="0"/>
          <w:marBottom w:val="0"/>
          <w:divBdr>
            <w:top w:val="none" w:sz="0" w:space="0" w:color="auto"/>
            <w:left w:val="none" w:sz="0" w:space="0" w:color="auto"/>
            <w:bottom w:val="none" w:sz="0" w:space="0" w:color="auto"/>
            <w:right w:val="none" w:sz="0" w:space="0" w:color="auto"/>
          </w:divBdr>
        </w:div>
        <w:div w:id="1337655778">
          <w:marLeft w:val="640"/>
          <w:marRight w:val="0"/>
          <w:marTop w:val="0"/>
          <w:marBottom w:val="0"/>
          <w:divBdr>
            <w:top w:val="none" w:sz="0" w:space="0" w:color="auto"/>
            <w:left w:val="none" w:sz="0" w:space="0" w:color="auto"/>
            <w:bottom w:val="none" w:sz="0" w:space="0" w:color="auto"/>
            <w:right w:val="none" w:sz="0" w:space="0" w:color="auto"/>
          </w:divBdr>
        </w:div>
        <w:div w:id="1308125870">
          <w:marLeft w:val="640"/>
          <w:marRight w:val="0"/>
          <w:marTop w:val="0"/>
          <w:marBottom w:val="0"/>
          <w:divBdr>
            <w:top w:val="none" w:sz="0" w:space="0" w:color="auto"/>
            <w:left w:val="none" w:sz="0" w:space="0" w:color="auto"/>
            <w:bottom w:val="none" w:sz="0" w:space="0" w:color="auto"/>
            <w:right w:val="none" w:sz="0" w:space="0" w:color="auto"/>
          </w:divBdr>
        </w:div>
        <w:div w:id="1015159311">
          <w:marLeft w:val="640"/>
          <w:marRight w:val="0"/>
          <w:marTop w:val="0"/>
          <w:marBottom w:val="0"/>
          <w:divBdr>
            <w:top w:val="none" w:sz="0" w:space="0" w:color="auto"/>
            <w:left w:val="none" w:sz="0" w:space="0" w:color="auto"/>
            <w:bottom w:val="none" w:sz="0" w:space="0" w:color="auto"/>
            <w:right w:val="none" w:sz="0" w:space="0" w:color="auto"/>
          </w:divBdr>
        </w:div>
        <w:div w:id="789785677">
          <w:marLeft w:val="640"/>
          <w:marRight w:val="0"/>
          <w:marTop w:val="0"/>
          <w:marBottom w:val="0"/>
          <w:divBdr>
            <w:top w:val="none" w:sz="0" w:space="0" w:color="auto"/>
            <w:left w:val="none" w:sz="0" w:space="0" w:color="auto"/>
            <w:bottom w:val="none" w:sz="0" w:space="0" w:color="auto"/>
            <w:right w:val="none" w:sz="0" w:space="0" w:color="auto"/>
          </w:divBdr>
        </w:div>
        <w:div w:id="380446211">
          <w:marLeft w:val="640"/>
          <w:marRight w:val="0"/>
          <w:marTop w:val="0"/>
          <w:marBottom w:val="0"/>
          <w:divBdr>
            <w:top w:val="none" w:sz="0" w:space="0" w:color="auto"/>
            <w:left w:val="none" w:sz="0" w:space="0" w:color="auto"/>
            <w:bottom w:val="none" w:sz="0" w:space="0" w:color="auto"/>
            <w:right w:val="none" w:sz="0" w:space="0" w:color="auto"/>
          </w:divBdr>
        </w:div>
        <w:div w:id="1516649922">
          <w:marLeft w:val="640"/>
          <w:marRight w:val="0"/>
          <w:marTop w:val="0"/>
          <w:marBottom w:val="0"/>
          <w:divBdr>
            <w:top w:val="none" w:sz="0" w:space="0" w:color="auto"/>
            <w:left w:val="none" w:sz="0" w:space="0" w:color="auto"/>
            <w:bottom w:val="none" w:sz="0" w:space="0" w:color="auto"/>
            <w:right w:val="none" w:sz="0" w:space="0" w:color="auto"/>
          </w:divBdr>
        </w:div>
        <w:div w:id="1450204352">
          <w:marLeft w:val="640"/>
          <w:marRight w:val="0"/>
          <w:marTop w:val="0"/>
          <w:marBottom w:val="0"/>
          <w:divBdr>
            <w:top w:val="none" w:sz="0" w:space="0" w:color="auto"/>
            <w:left w:val="none" w:sz="0" w:space="0" w:color="auto"/>
            <w:bottom w:val="none" w:sz="0" w:space="0" w:color="auto"/>
            <w:right w:val="none" w:sz="0" w:space="0" w:color="auto"/>
          </w:divBdr>
        </w:div>
        <w:div w:id="1147429771">
          <w:marLeft w:val="640"/>
          <w:marRight w:val="0"/>
          <w:marTop w:val="0"/>
          <w:marBottom w:val="0"/>
          <w:divBdr>
            <w:top w:val="none" w:sz="0" w:space="0" w:color="auto"/>
            <w:left w:val="none" w:sz="0" w:space="0" w:color="auto"/>
            <w:bottom w:val="none" w:sz="0" w:space="0" w:color="auto"/>
            <w:right w:val="none" w:sz="0" w:space="0" w:color="auto"/>
          </w:divBdr>
        </w:div>
        <w:div w:id="2021933043">
          <w:marLeft w:val="640"/>
          <w:marRight w:val="0"/>
          <w:marTop w:val="0"/>
          <w:marBottom w:val="0"/>
          <w:divBdr>
            <w:top w:val="none" w:sz="0" w:space="0" w:color="auto"/>
            <w:left w:val="none" w:sz="0" w:space="0" w:color="auto"/>
            <w:bottom w:val="none" w:sz="0" w:space="0" w:color="auto"/>
            <w:right w:val="none" w:sz="0" w:space="0" w:color="auto"/>
          </w:divBdr>
        </w:div>
        <w:div w:id="1465541882">
          <w:marLeft w:val="640"/>
          <w:marRight w:val="0"/>
          <w:marTop w:val="0"/>
          <w:marBottom w:val="0"/>
          <w:divBdr>
            <w:top w:val="none" w:sz="0" w:space="0" w:color="auto"/>
            <w:left w:val="none" w:sz="0" w:space="0" w:color="auto"/>
            <w:bottom w:val="none" w:sz="0" w:space="0" w:color="auto"/>
            <w:right w:val="none" w:sz="0" w:space="0" w:color="auto"/>
          </w:divBdr>
        </w:div>
        <w:div w:id="62682171">
          <w:marLeft w:val="640"/>
          <w:marRight w:val="0"/>
          <w:marTop w:val="0"/>
          <w:marBottom w:val="0"/>
          <w:divBdr>
            <w:top w:val="none" w:sz="0" w:space="0" w:color="auto"/>
            <w:left w:val="none" w:sz="0" w:space="0" w:color="auto"/>
            <w:bottom w:val="none" w:sz="0" w:space="0" w:color="auto"/>
            <w:right w:val="none" w:sz="0" w:space="0" w:color="auto"/>
          </w:divBdr>
        </w:div>
        <w:div w:id="630862951">
          <w:marLeft w:val="640"/>
          <w:marRight w:val="0"/>
          <w:marTop w:val="0"/>
          <w:marBottom w:val="0"/>
          <w:divBdr>
            <w:top w:val="none" w:sz="0" w:space="0" w:color="auto"/>
            <w:left w:val="none" w:sz="0" w:space="0" w:color="auto"/>
            <w:bottom w:val="none" w:sz="0" w:space="0" w:color="auto"/>
            <w:right w:val="none" w:sz="0" w:space="0" w:color="auto"/>
          </w:divBdr>
        </w:div>
        <w:div w:id="1752390060">
          <w:marLeft w:val="640"/>
          <w:marRight w:val="0"/>
          <w:marTop w:val="0"/>
          <w:marBottom w:val="0"/>
          <w:divBdr>
            <w:top w:val="none" w:sz="0" w:space="0" w:color="auto"/>
            <w:left w:val="none" w:sz="0" w:space="0" w:color="auto"/>
            <w:bottom w:val="none" w:sz="0" w:space="0" w:color="auto"/>
            <w:right w:val="none" w:sz="0" w:space="0" w:color="auto"/>
          </w:divBdr>
        </w:div>
        <w:div w:id="1300498811">
          <w:marLeft w:val="640"/>
          <w:marRight w:val="0"/>
          <w:marTop w:val="0"/>
          <w:marBottom w:val="0"/>
          <w:divBdr>
            <w:top w:val="none" w:sz="0" w:space="0" w:color="auto"/>
            <w:left w:val="none" w:sz="0" w:space="0" w:color="auto"/>
            <w:bottom w:val="none" w:sz="0" w:space="0" w:color="auto"/>
            <w:right w:val="none" w:sz="0" w:space="0" w:color="auto"/>
          </w:divBdr>
        </w:div>
        <w:div w:id="781265245">
          <w:marLeft w:val="640"/>
          <w:marRight w:val="0"/>
          <w:marTop w:val="0"/>
          <w:marBottom w:val="0"/>
          <w:divBdr>
            <w:top w:val="none" w:sz="0" w:space="0" w:color="auto"/>
            <w:left w:val="none" w:sz="0" w:space="0" w:color="auto"/>
            <w:bottom w:val="none" w:sz="0" w:space="0" w:color="auto"/>
            <w:right w:val="none" w:sz="0" w:space="0" w:color="auto"/>
          </w:divBdr>
        </w:div>
        <w:div w:id="2021619823">
          <w:marLeft w:val="640"/>
          <w:marRight w:val="0"/>
          <w:marTop w:val="0"/>
          <w:marBottom w:val="0"/>
          <w:divBdr>
            <w:top w:val="none" w:sz="0" w:space="0" w:color="auto"/>
            <w:left w:val="none" w:sz="0" w:space="0" w:color="auto"/>
            <w:bottom w:val="none" w:sz="0" w:space="0" w:color="auto"/>
            <w:right w:val="none" w:sz="0" w:space="0" w:color="auto"/>
          </w:divBdr>
        </w:div>
        <w:div w:id="1722362538">
          <w:marLeft w:val="640"/>
          <w:marRight w:val="0"/>
          <w:marTop w:val="0"/>
          <w:marBottom w:val="0"/>
          <w:divBdr>
            <w:top w:val="none" w:sz="0" w:space="0" w:color="auto"/>
            <w:left w:val="none" w:sz="0" w:space="0" w:color="auto"/>
            <w:bottom w:val="none" w:sz="0" w:space="0" w:color="auto"/>
            <w:right w:val="none" w:sz="0" w:space="0" w:color="auto"/>
          </w:divBdr>
        </w:div>
        <w:div w:id="1298340934">
          <w:marLeft w:val="640"/>
          <w:marRight w:val="0"/>
          <w:marTop w:val="0"/>
          <w:marBottom w:val="0"/>
          <w:divBdr>
            <w:top w:val="none" w:sz="0" w:space="0" w:color="auto"/>
            <w:left w:val="none" w:sz="0" w:space="0" w:color="auto"/>
            <w:bottom w:val="none" w:sz="0" w:space="0" w:color="auto"/>
            <w:right w:val="none" w:sz="0" w:space="0" w:color="auto"/>
          </w:divBdr>
        </w:div>
        <w:div w:id="716053285">
          <w:marLeft w:val="640"/>
          <w:marRight w:val="0"/>
          <w:marTop w:val="0"/>
          <w:marBottom w:val="0"/>
          <w:divBdr>
            <w:top w:val="none" w:sz="0" w:space="0" w:color="auto"/>
            <w:left w:val="none" w:sz="0" w:space="0" w:color="auto"/>
            <w:bottom w:val="none" w:sz="0" w:space="0" w:color="auto"/>
            <w:right w:val="none" w:sz="0" w:space="0" w:color="auto"/>
          </w:divBdr>
        </w:div>
        <w:div w:id="1654290537">
          <w:marLeft w:val="640"/>
          <w:marRight w:val="0"/>
          <w:marTop w:val="0"/>
          <w:marBottom w:val="0"/>
          <w:divBdr>
            <w:top w:val="none" w:sz="0" w:space="0" w:color="auto"/>
            <w:left w:val="none" w:sz="0" w:space="0" w:color="auto"/>
            <w:bottom w:val="none" w:sz="0" w:space="0" w:color="auto"/>
            <w:right w:val="none" w:sz="0" w:space="0" w:color="auto"/>
          </w:divBdr>
        </w:div>
      </w:divsChild>
    </w:div>
    <w:div w:id="405760612">
      <w:bodyDiv w:val="1"/>
      <w:marLeft w:val="0"/>
      <w:marRight w:val="0"/>
      <w:marTop w:val="0"/>
      <w:marBottom w:val="0"/>
      <w:divBdr>
        <w:top w:val="none" w:sz="0" w:space="0" w:color="auto"/>
        <w:left w:val="none" w:sz="0" w:space="0" w:color="auto"/>
        <w:bottom w:val="none" w:sz="0" w:space="0" w:color="auto"/>
        <w:right w:val="none" w:sz="0" w:space="0" w:color="auto"/>
      </w:divBdr>
    </w:div>
    <w:div w:id="494995626">
      <w:bodyDiv w:val="1"/>
      <w:marLeft w:val="0"/>
      <w:marRight w:val="0"/>
      <w:marTop w:val="0"/>
      <w:marBottom w:val="0"/>
      <w:divBdr>
        <w:top w:val="none" w:sz="0" w:space="0" w:color="auto"/>
        <w:left w:val="none" w:sz="0" w:space="0" w:color="auto"/>
        <w:bottom w:val="none" w:sz="0" w:space="0" w:color="auto"/>
        <w:right w:val="none" w:sz="0" w:space="0" w:color="auto"/>
      </w:divBdr>
      <w:divsChild>
        <w:div w:id="661545076">
          <w:marLeft w:val="640"/>
          <w:marRight w:val="0"/>
          <w:marTop w:val="0"/>
          <w:marBottom w:val="0"/>
          <w:divBdr>
            <w:top w:val="none" w:sz="0" w:space="0" w:color="auto"/>
            <w:left w:val="none" w:sz="0" w:space="0" w:color="auto"/>
            <w:bottom w:val="none" w:sz="0" w:space="0" w:color="auto"/>
            <w:right w:val="none" w:sz="0" w:space="0" w:color="auto"/>
          </w:divBdr>
        </w:div>
        <w:div w:id="1451392701">
          <w:marLeft w:val="640"/>
          <w:marRight w:val="0"/>
          <w:marTop w:val="0"/>
          <w:marBottom w:val="0"/>
          <w:divBdr>
            <w:top w:val="none" w:sz="0" w:space="0" w:color="auto"/>
            <w:left w:val="none" w:sz="0" w:space="0" w:color="auto"/>
            <w:bottom w:val="none" w:sz="0" w:space="0" w:color="auto"/>
            <w:right w:val="none" w:sz="0" w:space="0" w:color="auto"/>
          </w:divBdr>
        </w:div>
        <w:div w:id="1434130131">
          <w:marLeft w:val="640"/>
          <w:marRight w:val="0"/>
          <w:marTop w:val="0"/>
          <w:marBottom w:val="0"/>
          <w:divBdr>
            <w:top w:val="none" w:sz="0" w:space="0" w:color="auto"/>
            <w:left w:val="none" w:sz="0" w:space="0" w:color="auto"/>
            <w:bottom w:val="none" w:sz="0" w:space="0" w:color="auto"/>
            <w:right w:val="none" w:sz="0" w:space="0" w:color="auto"/>
          </w:divBdr>
        </w:div>
        <w:div w:id="1031034845">
          <w:marLeft w:val="640"/>
          <w:marRight w:val="0"/>
          <w:marTop w:val="0"/>
          <w:marBottom w:val="0"/>
          <w:divBdr>
            <w:top w:val="none" w:sz="0" w:space="0" w:color="auto"/>
            <w:left w:val="none" w:sz="0" w:space="0" w:color="auto"/>
            <w:bottom w:val="none" w:sz="0" w:space="0" w:color="auto"/>
            <w:right w:val="none" w:sz="0" w:space="0" w:color="auto"/>
          </w:divBdr>
        </w:div>
        <w:div w:id="1793278415">
          <w:marLeft w:val="640"/>
          <w:marRight w:val="0"/>
          <w:marTop w:val="0"/>
          <w:marBottom w:val="0"/>
          <w:divBdr>
            <w:top w:val="none" w:sz="0" w:space="0" w:color="auto"/>
            <w:left w:val="none" w:sz="0" w:space="0" w:color="auto"/>
            <w:bottom w:val="none" w:sz="0" w:space="0" w:color="auto"/>
            <w:right w:val="none" w:sz="0" w:space="0" w:color="auto"/>
          </w:divBdr>
        </w:div>
        <w:div w:id="779185954">
          <w:marLeft w:val="640"/>
          <w:marRight w:val="0"/>
          <w:marTop w:val="0"/>
          <w:marBottom w:val="0"/>
          <w:divBdr>
            <w:top w:val="none" w:sz="0" w:space="0" w:color="auto"/>
            <w:left w:val="none" w:sz="0" w:space="0" w:color="auto"/>
            <w:bottom w:val="none" w:sz="0" w:space="0" w:color="auto"/>
            <w:right w:val="none" w:sz="0" w:space="0" w:color="auto"/>
          </w:divBdr>
        </w:div>
        <w:div w:id="104274611">
          <w:marLeft w:val="640"/>
          <w:marRight w:val="0"/>
          <w:marTop w:val="0"/>
          <w:marBottom w:val="0"/>
          <w:divBdr>
            <w:top w:val="none" w:sz="0" w:space="0" w:color="auto"/>
            <w:left w:val="none" w:sz="0" w:space="0" w:color="auto"/>
            <w:bottom w:val="none" w:sz="0" w:space="0" w:color="auto"/>
            <w:right w:val="none" w:sz="0" w:space="0" w:color="auto"/>
          </w:divBdr>
        </w:div>
        <w:div w:id="1339044236">
          <w:marLeft w:val="640"/>
          <w:marRight w:val="0"/>
          <w:marTop w:val="0"/>
          <w:marBottom w:val="0"/>
          <w:divBdr>
            <w:top w:val="none" w:sz="0" w:space="0" w:color="auto"/>
            <w:left w:val="none" w:sz="0" w:space="0" w:color="auto"/>
            <w:bottom w:val="none" w:sz="0" w:space="0" w:color="auto"/>
            <w:right w:val="none" w:sz="0" w:space="0" w:color="auto"/>
          </w:divBdr>
        </w:div>
        <w:div w:id="1830510978">
          <w:marLeft w:val="640"/>
          <w:marRight w:val="0"/>
          <w:marTop w:val="0"/>
          <w:marBottom w:val="0"/>
          <w:divBdr>
            <w:top w:val="none" w:sz="0" w:space="0" w:color="auto"/>
            <w:left w:val="none" w:sz="0" w:space="0" w:color="auto"/>
            <w:bottom w:val="none" w:sz="0" w:space="0" w:color="auto"/>
            <w:right w:val="none" w:sz="0" w:space="0" w:color="auto"/>
          </w:divBdr>
        </w:div>
        <w:div w:id="1478306744">
          <w:marLeft w:val="640"/>
          <w:marRight w:val="0"/>
          <w:marTop w:val="0"/>
          <w:marBottom w:val="0"/>
          <w:divBdr>
            <w:top w:val="none" w:sz="0" w:space="0" w:color="auto"/>
            <w:left w:val="none" w:sz="0" w:space="0" w:color="auto"/>
            <w:bottom w:val="none" w:sz="0" w:space="0" w:color="auto"/>
            <w:right w:val="none" w:sz="0" w:space="0" w:color="auto"/>
          </w:divBdr>
        </w:div>
        <w:div w:id="933056285">
          <w:marLeft w:val="640"/>
          <w:marRight w:val="0"/>
          <w:marTop w:val="0"/>
          <w:marBottom w:val="0"/>
          <w:divBdr>
            <w:top w:val="none" w:sz="0" w:space="0" w:color="auto"/>
            <w:left w:val="none" w:sz="0" w:space="0" w:color="auto"/>
            <w:bottom w:val="none" w:sz="0" w:space="0" w:color="auto"/>
            <w:right w:val="none" w:sz="0" w:space="0" w:color="auto"/>
          </w:divBdr>
        </w:div>
        <w:div w:id="540869557">
          <w:marLeft w:val="640"/>
          <w:marRight w:val="0"/>
          <w:marTop w:val="0"/>
          <w:marBottom w:val="0"/>
          <w:divBdr>
            <w:top w:val="none" w:sz="0" w:space="0" w:color="auto"/>
            <w:left w:val="none" w:sz="0" w:space="0" w:color="auto"/>
            <w:bottom w:val="none" w:sz="0" w:space="0" w:color="auto"/>
            <w:right w:val="none" w:sz="0" w:space="0" w:color="auto"/>
          </w:divBdr>
        </w:div>
        <w:div w:id="1187906812">
          <w:marLeft w:val="640"/>
          <w:marRight w:val="0"/>
          <w:marTop w:val="0"/>
          <w:marBottom w:val="0"/>
          <w:divBdr>
            <w:top w:val="none" w:sz="0" w:space="0" w:color="auto"/>
            <w:left w:val="none" w:sz="0" w:space="0" w:color="auto"/>
            <w:bottom w:val="none" w:sz="0" w:space="0" w:color="auto"/>
            <w:right w:val="none" w:sz="0" w:space="0" w:color="auto"/>
          </w:divBdr>
        </w:div>
        <w:div w:id="1036005286">
          <w:marLeft w:val="640"/>
          <w:marRight w:val="0"/>
          <w:marTop w:val="0"/>
          <w:marBottom w:val="0"/>
          <w:divBdr>
            <w:top w:val="none" w:sz="0" w:space="0" w:color="auto"/>
            <w:left w:val="none" w:sz="0" w:space="0" w:color="auto"/>
            <w:bottom w:val="none" w:sz="0" w:space="0" w:color="auto"/>
            <w:right w:val="none" w:sz="0" w:space="0" w:color="auto"/>
          </w:divBdr>
        </w:div>
        <w:div w:id="271131307">
          <w:marLeft w:val="640"/>
          <w:marRight w:val="0"/>
          <w:marTop w:val="0"/>
          <w:marBottom w:val="0"/>
          <w:divBdr>
            <w:top w:val="none" w:sz="0" w:space="0" w:color="auto"/>
            <w:left w:val="none" w:sz="0" w:space="0" w:color="auto"/>
            <w:bottom w:val="none" w:sz="0" w:space="0" w:color="auto"/>
            <w:right w:val="none" w:sz="0" w:space="0" w:color="auto"/>
          </w:divBdr>
        </w:div>
        <w:div w:id="104693508">
          <w:marLeft w:val="640"/>
          <w:marRight w:val="0"/>
          <w:marTop w:val="0"/>
          <w:marBottom w:val="0"/>
          <w:divBdr>
            <w:top w:val="none" w:sz="0" w:space="0" w:color="auto"/>
            <w:left w:val="none" w:sz="0" w:space="0" w:color="auto"/>
            <w:bottom w:val="none" w:sz="0" w:space="0" w:color="auto"/>
            <w:right w:val="none" w:sz="0" w:space="0" w:color="auto"/>
          </w:divBdr>
        </w:div>
        <w:div w:id="1655841003">
          <w:marLeft w:val="640"/>
          <w:marRight w:val="0"/>
          <w:marTop w:val="0"/>
          <w:marBottom w:val="0"/>
          <w:divBdr>
            <w:top w:val="none" w:sz="0" w:space="0" w:color="auto"/>
            <w:left w:val="none" w:sz="0" w:space="0" w:color="auto"/>
            <w:bottom w:val="none" w:sz="0" w:space="0" w:color="auto"/>
            <w:right w:val="none" w:sz="0" w:space="0" w:color="auto"/>
          </w:divBdr>
        </w:div>
        <w:div w:id="1625574926">
          <w:marLeft w:val="640"/>
          <w:marRight w:val="0"/>
          <w:marTop w:val="0"/>
          <w:marBottom w:val="0"/>
          <w:divBdr>
            <w:top w:val="none" w:sz="0" w:space="0" w:color="auto"/>
            <w:left w:val="none" w:sz="0" w:space="0" w:color="auto"/>
            <w:bottom w:val="none" w:sz="0" w:space="0" w:color="auto"/>
            <w:right w:val="none" w:sz="0" w:space="0" w:color="auto"/>
          </w:divBdr>
        </w:div>
        <w:div w:id="136149986">
          <w:marLeft w:val="640"/>
          <w:marRight w:val="0"/>
          <w:marTop w:val="0"/>
          <w:marBottom w:val="0"/>
          <w:divBdr>
            <w:top w:val="none" w:sz="0" w:space="0" w:color="auto"/>
            <w:left w:val="none" w:sz="0" w:space="0" w:color="auto"/>
            <w:bottom w:val="none" w:sz="0" w:space="0" w:color="auto"/>
            <w:right w:val="none" w:sz="0" w:space="0" w:color="auto"/>
          </w:divBdr>
        </w:div>
        <w:div w:id="1220826793">
          <w:marLeft w:val="640"/>
          <w:marRight w:val="0"/>
          <w:marTop w:val="0"/>
          <w:marBottom w:val="0"/>
          <w:divBdr>
            <w:top w:val="none" w:sz="0" w:space="0" w:color="auto"/>
            <w:left w:val="none" w:sz="0" w:space="0" w:color="auto"/>
            <w:bottom w:val="none" w:sz="0" w:space="0" w:color="auto"/>
            <w:right w:val="none" w:sz="0" w:space="0" w:color="auto"/>
          </w:divBdr>
        </w:div>
        <w:div w:id="935595572">
          <w:marLeft w:val="640"/>
          <w:marRight w:val="0"/>
          <w:marTop w:val="0"/>
          <w:marBottom w:val="0"/>
          <w:divBdr>
            <w:top w:val="none" w:sz="0" w:space="0" w:color="auto"/>
            <w:left w:val="none" w:sz="0" w:space="0" w:color="auto"/>
            <w:bottom w:val="none" w:sz="0" w:space="0" w:color="auto"/>
            <w:right w:val="none" w:sz="0" w:space="0" w:color="auto"/>
          </w:divBdr>
        </w:div>
        <w:div w:id="1874033128">
          <w:marLeft w:val="640"/>
          <w:marRight w:val="0"/>
          <w:marTop w:val="0"/>
          <w:marBottom w:val="0"/>
          <w:divBdr>
            <w:top w:val="none" w:sz="0" w:space="0" w:color="auto"/>
            <w:left w:val="none" w:sz="0" w:space="0" w:color="auto"/>
            <w:bottom w:val="none" w:sz="0" w:space="0" w:color="auto"/>
            <w:right w:val="none" w:sz="0" w:space="0" w:color="auto"/>
          </w:divBdr>
        </w:div>
        <w:div w:id="1543788944">
          <w:marLeft w:val="640"/>
          <w:marRight w:val="0"/>
          <w:marTop w:val="0"/>
          <w:marBottom w:val="0"/>
          <w:divBdr>
            <w:top w:val="none" w:sz="0" w:space="0" w:color="auto"/>
            <w:left w:val="none" w:sz="0" w:space="0" w:color="auto"/>
            <w:bottom w:val="none" w:sz="0" w:space="0" w:color="auto"/>
            <w:right w:val="none" w:sz="0" w:space="0" w:color="auto"/>
          </w:divBdr>
        </w:div>
        <w:div w:id="403458593">
          <w:marLeft w:val="640"/>
          <w:marRight w:val="0"/>
          <w:marTop w:val="0"/>
          <w:marBottom w:val="0"/>
          <w:divBdr>
            <w:top w:val="none" w:sz="0" w:space="0" w:color="auto"/>
            <w:left w:val="none" w:sz="0" w:space="0" w:color="auto"/>
            <w:bottom w:val="none" w:sz="0" w:space="0" w:color="auto"/>
            <w:right w:val="none" w:sz="0" w:space="0" w:color="auto"/>
          </w:divBdr>
        </w:div>
        <w:div w:id="1879245953">
          <w:marLeft w:val="640"/>
          <w:marRight w:val="0"/>
          <w:marTop w:val="0"/>
          <w:marBottom w:val="0"/>
          <w:divBdr>
            <w:top w:val="none" w:sz="0" w:space="0" w:color="auto"/>
            <w:left w:val="none" w:sz="0" w:space="0" w:color="auto"/>
            <w:bottom w:val="none" w:sz="0" w:space="0" w:color="auto"/>
            <w:right w:val="none" w:sz="0" w:space="0" w:color="auto"/>
          </w:divBdr>
        </w:div>
        <w:div w:id="1064454445">
          <w:marLeft w:val="640"/>
          <w:marRight w:val="0"/>
          <w:marTop w:val="0"/>
          <w:marBottom w:val="0"/>
          <w:divBdr>
            <w:top w:val="none" w:sz="0" w:space="0" w:color="auto"/>
            <w:left w:val="none" w:sz="0" w:space="0" w:color="auto"/>
            <w:bottom w:val="none" w:sz="0" w:space="0" w:color="auto"/>
            <w:right w:val="none" w:sz="0" w:space="0" w:color="auto"/>
          </w:divBdr>
        </w:div>
        <w:div w:id="1640694546">
          <w:marLeft w:val="640"/>
          <w:marRight w:val="0"/>
          <w:marTop w:val="0"/>
          <w:marBottom w:val="0"/>
          <w:divBdr>
            <w:top w:val="none" w:sz="0" w:space="0" w:color="auto"/>
            <w:left w:val="none" w:sz="0" w:space="0" w:color="auto"/>
            <w:bottom w:val="none" w:sz="0" w:space="0" w:color="auto"/>
            <w:right w:val="none" w:sz="0" w:space="0" w:color="auto"/>
          </w:divBdr>
        </w:div>
        <w:div w:id="1447040297">
          <w:marLeft w:val="640"/>
          <w:marRight w:val="0"/>
          <w:marTop w:val="0"/>
          <w:marBottom w:val="0"/>
          <w:divBdr>
            <w:top w:val="none" w:sz="0" w:space="0" w:color="auto"/>
            <w:left w:val="none" w:sz="0" w:space="0" w:color="auto"/>
            <w:bottom w:val="none" w:sz="0" w:space="0" w:color="auto"/>
            <w:right w:val="none" w:sz="0" w:space="0" w:color="auto"/>
          </w:divBdr>
        </w:div>
        <w:div w:id="1358311652">
          <w:marLeft w:val="640"/>
          <w:marRight w:val="0"/>
          <w:marTop w:val="0"/>
          <w:marBottom w:val="0"/>
          <w:divBdr>
            <w:top w:val="none" w:sz="0" w:space="0" w:color="auto"/>
            <w:left w:val="none" w:sz="0" w:space="0" w:color="auto"/>
            <w:bottom w:val="none" w:sz="0" w:space="0" w:color="auto"/>
            <w:right w:val="none" w:sz="0" w:space="0" w:color="auto"/>
          </w:divBdr>
        </w:div>
        <w:div w:id="543444013">
          <w:marLeft w:val="640"/>
          <w:marRight w:val="0"/>
          <w:marTop w:val="0"/>
          <w:marBottom w:val="0"/>
          <w:divBdr>
            <w:top w:val="none" w:sz="0" w:space="0" w:color="auto"/>
            <w:left w:val="none" w:sz="0" w:space="0" w:color="auto"/>
            <w:bottom w:val="none" w:sz="0" w:space="0" w:color="auto"/>
            <w:right w:val="none" w:sz="0" w:space="0" w:color="auto"/>
          </w:divBdr>
        </w:div>
        <w:div w:id="1971127283">
          <w:marLeft w:val="640"/>
          <w:marRight w:val="0"/>
          <w:marTop w:val="0"/>
          <w:marBottom w:val="0"/>
          <w:divBdr>
            <w:top w:val="none" w:sz="0" w:space="0" w:color="auto"/>
            <w:left w:val="none" w:sz="0" w:space="0" w:color="auto"/>
            <w:bottom w:val="none" w:sz="0" w:space="0" w:color="auto"/>
            <w:right w:val="none" w:sz="0" w:space="0" w:color="auto"/>
          </w:divBdr>
        </w:div>
        <w:div w:id="17322130">
          <w:marLeft w:val="640"/>
          <w:marRight w:val="0"/>
          <w:marTop w:val="0"/>
          <w:marBottom w:val="0"/>
          <w:divBdr>
            <w:top w:val="none" w:sz="0" w:space="0" w:color="auto"/>
            <w:left w:val="none" w:sz="0" w:space="0" w:color="auto"/>
            <w:bottom w:val="none" w:sz="0" w:space="0" w:color="auto"/>
            <w:right w:val="none" w:sz="0" w:space="0" w:color="auto"/>
          </w:divBdr>
        </w:div>
        <w:div w:id="316031815">
          <w:marLeft w:val="640"/>
          <w:marRight w:val="0"/>
          <w:marTop w:val="0"/>
          <w:marBottom w:val="0"/>
          <w:divBdr>
            <w:top w:val="none" w:sz="0" w:space="0" w:color="auto"/>
            <w:left w:val="none" w:sz="0" w:space="0" w:color="auto"/>
            <w:bottom w:val="none" w:sz="0" w:space="0" w:color="auto"/>
            <w:right w:val="none" w:sz="0" w:space="0" w:color="auto"/>
          </w:divBdr>
        </w:div>
        <w:div w:id="399982856">
          <w:marLeft w:val="640"/>
          <w:marRight w:val="0"/>
          <w:marTop w:val="0"/>
          <w:marBottom w:val="0"/>
          <w:divBdr>
            <w:top w:val="none" w:sz="0" w:space="0" w:color="auto"/>
            <w:left w:val="none" w:sz="0" w:space="0" w:color="auto"/>
            <w:bottom w:val="none" w:sz="0" w:space="0" w:color="auto"/>
            <w:right w:val="none" w:sz="0" w:space="0" w:color="auto"/>
          </w:divBdr>
        </w:div>
        <w:div w:id="1572424511">
          <w:marLeft w:val="640"/>
          <w:marRight w:val="0"/>
          <w:marTop w:val="0"/>
          <w:marBottom w:val="0"/>
          <w:divBdr>
            <w:top w:val="none" w:sz="0" w:space="0" w:color="auto"/>
            <w:left w:val="none" w:sz="0" w:space="0" w:color="auto"/>
            <w:bottom w:val="none" w:sz="0" w:space="0" w:color="auto"/>
            <w:right w:val="none" w:sz="0" w:space="0" w:color="auto"/>
          </w:divBdr>
        </w:div>
        <w:div w:id="1154839491">
          <w:marLeft w:val="640"/>
          <w:marRight w:val="0"/>
          <w:marTop w:val="0"/>
          <w:marBottom w:val="0"/>
          <w:divBdr>
            <w:top w:val="none" w:sz="0" w:space="0" w:color="auto"/>
            <w:left w:val="none" w:sz="0" w:space="0" w:color="auto"/>
            <w:bottom w:val="none" w:sz="0" w:space="0" w:color="auto"/>
            <w:right w:val="none" w:sz="0" w:space="0" w:color="auto"/>
          </w:divBdr>
        </w:div>
        <w:div w:id="540703995">
          <w:marLeft w:val="640"/>
          <w:marRight w:val="0"/>
          <w:marTop w:val="0"/>
          <w:marBottom w:val="0"/>
          <w:divBdr>
            <w:top w:val="none" w:sz="0" w:space="0" w:color="auto"/>
            <w:left w:val="none" w:sz="0" w:space="0" w:color="auto"/>
            <w:bottom w:val="none" w:sz="0" w:space="0" w:color="auto"/>
            <w:right w:val="none" w:sz="0" w:space="0" w:color="auto"/>
          </w:divBdr>
        </w:div>
        <w:div w:id="1318724042">
          <w:marLeft w:val="640"/>
          <w:marRight w:val="0"/>
          <w:marTop w:val="0"/>
          <w:marBottom w:val="0"/>
          <w:divBdr>
            <w:top w:val="none" w:sz="0" w:space="0" w:color="auto"/>
            <w:left w:val="none" w:sz="0" w:space="0" w:color="auto"/>
            <w:bottom w:val="none" w:sz="0" w:space="0" w:color="auto"/>
            <w:right w:val="none" w:sz="0" w:space="0" w:color="auto"/>
          </w:divBdr>
        </w:div>
        <w:div w:id="1664971082">
          <w:marLeft w:val="640"/>
          <w:marRight w:val="0"/>
          <w:marTop w:val="0"/>
          <w:marBottom w:val="0"/>
          <w:divBdr>
            <w:top w:val="none" w:sz="0" w:space="0" w:color="auto"/>
            <w:left w:val="none" w:sz="0" w:space="0" w:color="auto"/>
            <w:bottom w:val="none" w:sz="0" w:space="0" w:color="auto"/>
            <w:right w:val="none" w:sz="0" w:space="0" w:color="auto"/>
          </w:divBdr>
        </w:div>
        <w:div w:id="1217207534">
          <w:marLeft w:val="640"/>
          <w:marRight w:val="0"/>
          <w:marTop w:val="0"/>
          <w:marBottom w:val="0"/>
          <w:divBdr>
            <w:top w:val="none" w:sz="0" w:space="0" w:color="auto"/>
            <w:left w:val="none" w:sz="0" w:space="0" w:color="auto"/>
            <w:bottom w:val="none" w:sz="0" w:space="0" w:color="auto"/>
            <w:right w:val="none" w:sz="0" w:space="0" w:color="auto"/>
          </w:divBdr>
        </w:div>
        <w:div w:id="1607275235">
          <w:marLeft w:val="640"/>
          <w:marRight w:val="0"/>
          <w:marTop w:val="0"/>
          <w:marBottom w:val="0"/>
          <w:divBdr>
            <w:top w:val="none" w:sz="0" w:space="0" w:color="auto"/>
            <w:left w:val="none" w:sz="0" w:space="0" w:color="auto"/>
            <w:bottom w:val="none" w:sz="0" w:space="0" w:color="auto"/>
            <w:right w:val="none" w:sz="0" w:space="0" w:color="auto"/>
          </w:divBdr>
        </w:div>
        <w:div w:id="171922155">
          <w:marLeft w:val="640"/>
          <w:marRight w:val="0"/>
          <w:marTop w:val="0"/>
          <w:marBottom w:val="0"/>
          <w:divBdr>
            <w:top w:val="none" w:sz="0" w:space="0" w:color="auto"/>
            <w:left w:val="none" w:sz="0" w:space="0" w:color="auto"/>
            <w:bottom w:val="none" w:sz="0" w:space="0" w:color="auto"/>
            <w:right w:val="none" w:sz="0" w:space="0" w:color="auto"/>
          </w:divBdr>
        </w:div>
        <w:div w:id="423183539">
          <w:marLeft w:val="640"/>
          <w:marRight w:val="0"/>
          <w:marTop w:val="0"/>
          <w:marBottom w:val="0"/>
          <w:divBdr>
            <w:top w:val="none" w:sz="0" w:space="0" w:color="auto"/>
            <w:left w:val="none" w:sz="0" w:space="0" w:color="auto"/>
            <w:bottom w:val="none" w:sz="0" w:space="0" w:color="auto"/>
            <w:right w:val="none" w:sz="0" w:space="0" w:color="auto"/>
          </w:divBdr>
        </w:div>
      </w:divsChild>
    </w:div>
    <w:div w:id="564341742">
      <w:bodyDiv w:val="1"/>
      <w:marLeft w:val="0"/>
      <w:marRight w:val="0"/>
      <w:marTop w:val="0"/>
      <w:marBottom w:val="0"/>
      <w:divBdr>
        <w:top w:val="none" w:sz="0" w:space="0" w:color="auto"/>
        <w:left w:val="none" w:sz="0" w:space="0" w:color="auto"/>
        <w:bottom w:val="none" w:sz="0" w:space="0" w:color="auto"/>
        <w:right w:val="none" w:sz="0" w:space="0" w:color="auto"/>
      </w:divBdr>
    </w:div>
    <w:div w:id="598413294">
      <w:bodyDiv w:val="1"/>
      <w:marLeft w:val="0"/>
      <w:marRight w:val="0"/>
      <w:marTop w:val="0"/>
      <w:marBottom w:val="0"/>
      <w:divBdr>
        <w:top w:val="none" w:sz="0" w:space="0" w:color="auto"/>
        <w:left w:val="none" w:sz="0" w:space="0" w:color="auto"/>
        <w:bottom w:val="none" w:sz="0" w:space="0" w:color="auto"/>
        <w:right w:val="none" w:sz="0" w:space="0" w:color="auto"/>
      </w:divBdr>
      <w:divsChild>
        <w:div w:id="359478094">
          <w:marLeft w:val="640"/>
          <w:marRight w:val="0"/>
          <w:marTop w:val="0"/>
          <w:marBottom w:val="0"/>
          <w:divBdr>
            <w:top w:val="none" w:sz="0" w:space="0" w:color="auto"/>
            <w:left w:val="none" w:sz="0" w:space="0" w:color="auto"/>
            <w:bottom w:val="none" w:sz="0" w:space="0" w:color="auto"/>
            <w:right w:val="none" w:sz="0" w:space="0" w:color="auto"/>
          </w:divBdr>
        </w:div>
        <w:div w:id="1326207618">
          <w:marLeft w:val="640"/>
          <w:marRight w:val="0"/>
          <w:marTop w:val="0"/>
          <w:marBottom w:val="0"/>
          <w:divBdr>
            <w:top w:val="none" w:sz="0" w:space="0" w:color="auto"/>
            <w:left w:val="none" w:sz="0" w:space="0" w:color="auto"/>
            <w:bottom w:val="none" w:sz="0" w:space="0" w:color="auto"/>
            <w:right w:val="none" w:sz="0" w:space="0" w:color="auto"/>
          </w:divBdr>
        </w:div>
        <w:div w:id="1496148330">
          <w:marLeft w:val="640"/>
          <w:marRight w:val="0"/>
          <w:marTop w:val="0"/>
          <w:marBottom w:val="0"/>
          <w:divBdr>
            <w:top w:val="none" w:sz="0" w:space="0" w:color="auto"/>
            <w:left w:val="none" w:sz="0" w:space="0" w:color="auto"/>
            <w:bottom w:val="none" w:sz="0" w:space="0" w:color="auto"/>
            <w:right w:val="none" w:sz="0" w:space="0" w:color="auto"/>
          </w:divBdr>
        </w:div>
        <w:div w:id="944769507">
          <w:marLeft w:val="640"/>
          <w:marRight w:val="0"/>
          <w:marTop w:val="0"/>
          <w:marBottom w:val="0"/>
          <w:divBdr>
            <w:top w:val="none" w:sz="0" w:space="0" w:color="auto"/>
            <w:left w:val="none" w:sz="0" w:space="0" w:color="auto"/>
            <w:bottom w:val="none" w:sz="0" w:space="0" w:color="auto"/>
            <w:right w:val="none" w:sz="0" w:space="0" w:color="auto"/>
          </w:divBdr>
        </w:div>
        <w:div w:id="1612585306">
          <w:marLeft w:val="640"/>
          <w:marRight w:val="0"/>
          <w:marTop w:val="0"/>
          <w:marBottom w:val="0"/>
          <w:divBdr>
            <w:top w:val="none" w:sz="0" w:space="0" w:color="auto"/>
            <w:left w:val="none" w:sz="0" w:space="0" w:color="auto"/>
            <w:bottom w:val="none" w:sz="0" w:space="0" w:color="auto"/>
            <w:right w:val="none" w:sz="0" w:space="0" w:color="auto"/>
          </w:divBdr>
        </w:div>
        <w:div w:id="699739434">
          <w:marLeft w:val="640"/>
          <w:marRight w:val="0"/>
          <w:marTop w:val="0"/>
          <w:marBottom w:val="0"/>
          <w:divBdr>
            <w:top w:val="none" w:sz="0" w:space="0" w:color="auto"/>
            <w:left w:val="none" w:sz="0" w:space="0" w:color="auto"/>
            <w:bottom w:val="none" w:sz="0" w:space="0" w:color="auto"/>
            <w:right w:val="none" w:sz="0" w:space="0" w:color="auto"/>
          </w:divBdr>
        </w:div>
        <w:div w:id="956714466">
          <w:marLeft w:val="640"/>
          <w:marRight w:val="0"/>
          <w:marTop w:val="0"/>
          <w:marBottom w:val="0"/>
          <w:divBdr>
            <w:top w:val="none" w:sz="0" w:space="0" w:color="auto"/>
            <w:left w:val="none" w:sz="0" w:space="0" w:color="auto"/>
            <w:bottom w:val="none" w:sz="0" w:space="0" w:color="auto"/>
            <w:right w:val="none" w:sz="0" w:space="0" w:color="auto"/>
          </w:divBdr>
        </w:div>
        <w:div w:id="41292145">
          <w:marLeft w:val="640"/>
          <w:marRight w:val="0"/>
          <w:marTop w:val="0"/>
          <w:marBottom w:val="0"/>
          <w:divBdr>
            <w:top w:val="none" w:sz="0" w:space="0" w:color="auto"/>
            <w:left w:val="none" w:sz="0" w:space="0" w:color="auto"/>
            <w:bottom w:val="none" w:sz="0" w:space="0" w:color="auto"/>
            <w:right w:val="none" w:sz="0" w:space="0" w:color="auto"/>
          </w:divBdr>
        </w:div>
        <w:div w:id="585892540">
          <w:marLeft w:val="640"/>
          <w:marRight w:val="0"/>
          <w:marTop w:val="0"/>
          <w:marBottom w:val="0"/>
          <w:divBdr>
            <w:top w:val="none" w:sz="0" w:space="0" w:color="auto"/>
            <w:left w:val="none" w:sz="0" w:space="0" w:color="auto"/>
            <w:bottom w:val="none" w:sz="0" w:space="0" w:color="auto"/>
            <w:right w:val="none" w:sz="0" w:space="0" w:color="auto"/>
          </w:divBdr>
        </w:div>
        <w:div w:id="1711346320">
          <w:marLeft w:val="640"/>
          <w:marRight w:val="0"/>
          <w:marTop w:val="0"/>
          <w:marBottom w:val="0"/>
          <w:divBdr>
            <w:top w:val="none" w:sz="0" w:space="0" w:color="auto"/>
            <w:left w:val="none" w:sz="0" w:space="0" w:color="auto"/>
            <w:bottom w:val="none" w:sz="0" w:space="0" w:color="auto"/>
            <w:right w:val="none" w:sz="0" w:space="0" w:color="auto"/>
          </w:divBdr>
        </w:div>
        <w:div w:id="759060242">
          <w:marLeft w:val="640"/>
          <w:marRight w:val="0"/>
          <w:marTop w:val="0"/>
          <w:marBottom w:val="0"/>
          <w:divBdr>
            <w:top w:val="none" w:sz="0" w:space="0" w:color="auto"/>
            <w:left w:val="none" w:sz="0" w:space="0" w:color="auto"/>
            <w:bottom w:val="none" w:sz="0" w:space="0" w:color="auto"/>
            <w:right w:val="none" w:sz="0" w:space="0" w:color="auto"/>
          </w:divBdr>
        </w:div>
        <w:div w:id="1609390149">
          <w:marLeft w:val="640"/>
          <w:marRight w:val="0"/>
          <w:marTop w:val="0"/>
          <w:marBottom w:val="0"/>
          <w:divBdr>
            <w:top w:val="none" w:sz="0" w:space="0" w:color="auto"/>
            <w:left w:val="none" w:sz="0" w:space="0" w:color="auto"/>
            <w:bottom w:val="none" w:sz="0" w:space="0" w:color="auto"/>
            <w:right w:val="none" w:sz="0" w:space="0" w:color="auto"/>
          </w:divBdr>
        </w:div>
        <w:div w:id="74015677">
          <w:marLeft w:val="640"/>
          <w:marRight w:val="0"/>
          <w:marTop w:val="0"/>
          <w:marBottom w:val="0"/>
          <w:divBdr>
            <w:top w:val="none" w:sz="0" w:space="0" w:color="auto"/>
            <w:left w:val="none" w:sz="0" w:space="0" w:color="auto"/>
            <w:bottom w:val="none" w:sz="0" w:space="0" w:color="auto"/>
            <w:right w:val="none" w:sz="0" w:space="0" w:color="auto"/>
          </w:divBdr>
        </w:div>
        <w:div w:id="1582907752">
          <w:marLeft w:val="640"/>
          <w:marRight w:val="0"/>
          <w:marTop w:val="0"/>
          <w:marBottom w:val="0"/>
          <w:divBdr>
            <w:top w:val="none" w:sz="0" w:space="0" w:color="auto"/>
            <w:left w:val="none" w:sz="0" w:space="0" w:color="auto"/>
            <w:bottom w:val="none" w:sz="0" w:space="0" w:color="auto"/>
            <w:right w:val="none" w:sz="0" w:space="0" w:color="auto"/>
          </w:divBdr>
        </w:div>
        <w:div w:id="1382023797">
          <w:marLeft w:val="640"/>
          <w:marRight w:val="0"/>
          <w:marTop w:val="0"/>
          <w:marBottom w:val="0"/>
          <w:divBdr>
            <w:top w:val="none" w:sz="0" w:space="0" w:color="auto"/>
            <w:left w:val="none" w:sz="0" w:space="0" w:color="auto"/>
            <w:bottom w:val="none" w:sz="0" w:space="0" w:color="auto"/>
            <w:right w:val="none" w:sz="0" w:space="0" w:color="auto"/>
          </w:divBdr>
        </w:div>
        <w:div w:id="1020622031">
          <w:marLeft w:val="640"/>
          <w:marRight w:val="0"/>
          <w:marTop w:val="0"/>
          <w:marBottom w:val="0"/>
          <w:divBdr>
            <w:top w:val="none" w:sz="0" w:space="0" w:color="auto"/>
            <w:left w:val="none" w:sz="0" w:space="0" w:color="auto"/>
            <w:bottom w:val="none" w:sz="0" w:space="0" w:color="auto"/>
            <w:right w:val="none" w:sz="0" w:space="0" w:color="auto"/>
          </w:divBdr>
        </w:div>
        <w:div w:id="1131439632">
          <w:marLeft w:val="640"/>
          <w:marRight w:val="0"/>
          <w:marTop w:val="0"/>
          <w:marBottom w:val="0"/>
          <w:divBdr>
            <w:top w:val="none" w:sz="0" w:space="0" w:color="auto"/>
            <w:left w:val="none" w:sz="0" w:space="0" w:color="auto"/>
            <w:bottom w:val="none" w:sz="0" w:space="0" w:color="auto"/>
            <w:right w:val="none" w:sz="0" w:space="0" w:color="auto"/>
          </w:divBdr>
        </w:div>
        <w:div w:id="440030377">
          <w:marLeft w:val="640"/>
          <w:marRight w:val="0"/>
          <w:marTop w:val="0"/>
          <w:marBottom w:val="0"/>
          <w:divBdr>
            <w:top w:val="none" w:sz="0" w:space="0" w:color="auto"/>
            <w:left w:val="none" w:sz="0" w:space="0" w:color="auto"/>
            <w:bottom w:val="none" w:sz="0" w:space="0" w:color="auto"/>
            <w:right w:val="none" w:sz="0" w:space="0" w:color="auto"/>
          </w:divBdr>
        </w:div>
        <w:div w:id="1793550682">
          <w:marLeft w:val="640"/>
          <w:marRight w:val="0"/>
          <w:marTop w:val="0"/>
          <w:marBottom w:val="0"/>
          <w:divBdr>
            <w:top w:val="none" w:sz="0" w:space="0" w:color="auto"/>
            <w:left w:val="none" w:sz="0" w:space="0" w:color="auto"/>
            <w:bottom w:val="none" w:sz="0" w:space="0" w:color="auto"/>
            <w:right w:val="none" w:sz="0" w:space="0" w:color="auto"/>
          </w:divBdr>
        </w:div>
        <w:div w:id="1210915222">
          <w:marLeft w:val="640"/>
          <w:marRight w:val="0"/>
          <w:marTop w:val="0"/>
          <w:marBottom w:val="0"/>
          <w:divBdr>
            <w:top w:val="none" w:sz="0" w:space="0" w:color="auto"/>
            <w:left w:val="none" w:sz="0" w:space="0" w:color="auto"/>
            <w:bottom w:val="none" w:sz="0" w:space="0" w:color="auto"/>
            <w:right w:val="none" w:sz="0" w:space="0" w:color="auto"/>
          </w:divBdr>
        </w:div>
        <w:div w:id="560794563">
          <w:marLeft w:val="640"/>
          <w:marRight w:val="0"/>
          <w:marTop w:val="0"/>
          <w:marBottom w:val="0"/>
          <w:divBdr>
            <w:top w:val="none" w:sz="0" w:space="0" w:color="auto"/>
            <w:left w:val="none" w:sz="0" w:space="0" w:color="auto"/>
            <w:bottom w:val="none" w:sz="0" w:space="0" w:color="auto"/>
            <w:right w:val="none" w:sz="0" w:space="0" w:color="auto"/>
          </w:divBdr>
        </w:div>
        <w:div w:id="1378504669">
          <w:marLeft w:val="640"/>
          <w:marRight w:val="0"/>
          <w:marTop w:val="0"/>
          <w:marBottom w:val="0"/>
          <w:divBdr>
            <w:top w:val="none" w:sz="0" w:space="0" w:color="auto"/>
            <w:left w:val="none" w:sz="0" w:space="0" w:color="auto"/>
            <w:bottom w:val="none" w:sz="0" w:space="0" w:color="auto"/>
            <w:right w:val="none" w:sz="0" w:space="0" w:color="auto"/>
          </w:divBdr>
        </w:div>
        <w:div w:id="1964457600">
          <w:marLeft w:val="640"/>
          <w:marRight w:val="0"/>
          <w:marTop w:val="0"/>
          <w:marBottom w:val="0"/>
          <w:divBdr>
            <w:top w:val="none" w:sz="0" w:space="0" w:color="auto"/>
            <w:left w:val="none" w:sz="0" w:space="0" w:color="auto"/>
            <w:bottom w:val="none" w:sz="0" w:space="0" w:color="auto"/>
            <w:right w:val="none" w:sz="0" w:space="0" w:color="auto"/>
          </w:divBdr>
        </w:div>
        <w:div w:id="1491363989">
          <w:marLeft w:val="640"/>
          <w:marRight w:val="0"/>
          <w:marTop w:val="0"/>
          <w:marBottom w:val="0"/>
          <w:divBdr>
            <w:top w:val="none" w:sz="0" w:space="0" w:color="auto"/>
            <w:left w:val="none" w:sz="0" w:space="0" w:color="auto"/>
            <w:bottom w:val="none" w:sz="0" w:space="0" w:color="auto"/>
            <w:right w:val="none" w:sz="0" w:space="0" w:color="auto"/>
          </w:divBdr>
        </w:div>
        <w:div w:id="1142498361">
          <w:marLeft w:val="640"/>
          <w:marRight w:val="0"/>
          <w:marTop w:val="0"/>
          <w:marBottom w:val="0"/>
          <w:divBdr>
            <w:top w:val="none" w:sz="0" w:space="0" w:color="auto"/>
            <w:left w:val="none" w:sz="0" w:space="0" w:color="auto"/>
            <w:bottom w:val="none" w:sz="0" w:space="0" w:color="auto"/>
            <w:right w:val="none" w:sz="0" w:space="0" w:color="auto"/>
          </w:divBdr>
        </w:div>
        <w:div w:id="970596568">
          <w:marLeft w:val="640"/>
          <w:marRight w:val="0"/>
          <w:marTop w:val="0"/>
          <w:marBottom w:val="0"/>
          <w:divBdr>
            <w:top w:val="none" w:sz="0" w:space="0" w:color="auto"/>
            <w:left w:val="none" w:sz="0" w:space="0" w:color="auto"/>
            <w:bottom w:val="none" w:sz="0" w:space="0" w:color="auto"/>
            <w:right w:val="none" w:sz="0" w:space="0" w:color="auto"/>
          </w:divBdr>
        </w:div>
        <w:div w:id="104735470">
          <w:marLeft w:val="640"/>
          <w:marRight w:val="0"/>
          <w:marTop w:val="0"/>
          <w:marBottom w:val="0"/>
          <w:divBdr>
            <w:top w:val="none" w:sz="0" w:space="0" w:color="auto"/>
            <w:left w:val="none" w:sz="0" w:space="0" w:color="auto"/>
            <w:bottom w:val="none" w:sz="0" w:space="0" w:color="auto"/>
            <w:right w:val="none" w:sz="0" w:space="0" w:color="auto"/>
          </w:divBdr>
        </w:div>
        <w:div w:id="180441301">
          <w:marLeft w:val="640"/>
          <w:marRight w:val="0"/>
          <w:marTop w:val="0"/>
          <w:marBottom w:val="0"/>
          <w:divBdr>
            <w:top w:val="none" w:sz="0" w:space="0" w:color="auto"/>
            <w:left w:val="none" w:sz="0" w:space="0" w:color="auto"/>
            <w:bottom w:val="none" w:sz="0" w:space="0" w:color="auto"/>
            <w:right w:val="none" w:sz="0" w:space="0" w:color="auto"/>
          </w:divBdr>
        </w:div>
        <w:div w:id="548302010">
          <w:marLeft w:val="640"/>
          <w:marRight w:val="0"/>
          <w:marTop w:val="0"/>
          <w:marBottom w:val="0"/>
          <w:divBdr>
            <w:top w:val="none" w:sz="0" w:space="0" w:color="auto"/>
            <w:left w:val="none" w:sz="0" w:space="0" w:color="auto"/>
            <w:bottom w:val="none" w:sz="0" w:space="0" w:color="auto"/>
            <w:right w:val="none" w:sz="0" w:space="0" w:color="auto"/>
          </w:divBdr>
        </w:div>
        <w:div w:id="1225599642">
          <w:marLeft w:val="640"/>
          <w:marRight w:val="0"/>
          <w:marTop w:val="0"/>
          <w:marBottom w:val="0"/>
          <w:divBdr>
            <w:top w:val="none" w:sz="0" w:space="0" w:color="auto"/>
            <w:left w:val="none" w:sz="0" w:space="0" w:color="auto"/>
            <w:bottom w:val="none" w:sz="0" w:space="0" w:color="auto"/>
            <w:right w:val="none" w:sz="0" w:space="0" w:color="auto"/>
          </w:divBdr>
        </w:div>
        <w:div w:id="2085712401">
          <w:marLeft w:val="640"/>
          <w:marRight w:val="0"/>
          <w:marTop w:val="0"/>
          <w:marBottom w:val="0"/>
          <w:divBdr>
            <w:top w:val="none" w:sz="0" w:space="0" w:color="auto"/>
            <w:left w:val="none" w:sz="0" w:space="0" w:color="auto"/>
            <w:bottom w:val="none" w:sz="0" w:space="0" w:color="auto"/>
            <w:right w:val="none" w:sz="0" w:space="0" w:color="auto"/>
          </w:divBdr>
        </w:div>
        <w:div w:id="303318373">
          <w:marLeft w:val="640"/>
          <w:marRight w:val="0"/>
          <w:marTop w:val="0"/>
          <w:marBottom w:val="0"/>
          <w:divBdr>
            <w:top w:val="none" w:sz="0" w:space="0" w:color="auto"/>
            <w:left w:val="none" w:sz="0" w:space="0" w:color="auto"/>
            <w:bottom w:val="none" w:sz="0" w:space="0" w:color="auto"/>
            <w:right w:val="none" w:sz="0" w:space="0" w:color="auto"/>
          </w:divBdr>
        </w:div>
        <w:div w:id="1068766862">
          <w:marLeft w:val="640"/>
          <w:marRight w:val="0"/>
          <w:marTop w:val="0"/>
          <w:marBottom w:val="0"/>
          <w:divBdr>
            <w:top w:val="none" w:sz="0" w:space="0" w:color="auto"/>
            <w:left w:val="none" w:sz="0" w:space="0" w:color="auto"/>
            <w:bottom w:val="none" w:sz="0" w:space="0" w:color="auto"/>
            <w:right w:val="none" w:sz="0" w:space="0" w:color="auto"/>
          </w:divBdr>
        </w:div>
        <w:div w:id="1730617855">
          <w:marLeft w:val="640"/>
          <w:marRight w:val="0"/>
          <w:marTop w:val="0"/>
          <w:marBottom w:val="0"/>
          <w:divBdr>
            <w:top w:val="none" w:sz="0" w:space="0" w:color="auto"/>
            <w:left w:val="none" w:sz="0" w:space="0" w:color="auto"/>
            <w:bottom w:val="none" w:sz="0" w:space="0" w:color="auto"/>
            <w:right w:val="none" w:sz="0" w:space="0" w:color="auto"/>
          </w:divBdr>
        </w:div>
        <w:div w:id="1467044880">
          <w:marLeft w:val="640"/>
          <w:marRight w:val="0"/>
          <w:marTop w:val="0"/>
          <w:marBottom w:val="0"/>
          <w:divBdr>
            <w:top w:val="none" w:sz="0" w:space="0" w:color="auto"/>
            <w:left w:val="none" w:sz="0" w:space="0" w:color="auto"/>
            <w:bottom w:val="none" w:sz="0" w:space="0" w:color="auto"/>
            <w:right w:val="none" w:sz="0" w:space="0" w:color="auto"/>
          </w:divBdr>
        </w:div>
        <w:div w:id="29841212">
          <w:marLeft w:val="640"/>
          <w:marRight w:val="0"/>
          <w:marTop w:val="0"/>
          <w:marBottom w:val="0"/>
          <w:divBdr>
            <w:top w:val="none" w:sz="0" w:space="0" w:color="auto"/>
            <w:left w:val="none" w:sz="0" w:space="0" w:color="auto"/>
            <w:bottom w:val="none" w:sz="0" w:space="0" w:color="auto"/>
            <w:right w:val="none" w:sz="0" w:space="0" w:color="auto"/>
          </w:divBdr>
        </w:div>
        <w:div w:id="673069363">
          <w:marLeft w:val="640"/>
          <w:marRight w:val="0"/>
          <w:marTop w:val="0"/>
          <w:marBottom w:val="0"/>
          <w:divBdr>
            <w:top w:val="none" w:sz="0" w:space="0" w:color="auto"/>
            <w:left w:val="none" w:sz="0" w:space="0" w:color="auto"/>
            <w:bottom w:val="none" w:sz="0" w:space="0" w:color="auto"/>
            <w:right w:val="none" w:sz="0" w:space="0" w:color="auto"/>
          </w:divBdr>
        </w:div>
        <w:div w:id="1759910268">
          <w:marLeft w:val="640"/>
          <w:marRight w:val="0"/>
          <w:marTop w:val="0"/>
          <w:marBottom w:val="0"/>
          <w:divBdr>
            <w:top w:val="none" w:sz="0" w:space="0" w:color="auto"/>
            <w:left w:val="none" w:sz="0" w:space="0" w:color="auto"/>
            <w:bottom w:val="none" w:sz="0" w:space="0" w:color="auto"/>
            <w:right w:val="none" w:sz="0" w:space="0" w:color="auto"/>
          </w:divBdr>
        </w:div>
        <w:div w:id="682976778">
          <w:marLeft w:val="640"/>
          <w:marRight w:val="0"/>
          <w:marTop w:val="0"/>
          <w:marBottom w:val="0"/>
          <w:divBdr>
            <w:top w:val="none" w:sz="0" w:space="0" w:color="auto"/>
            <w:left w:val="none" w:sz="0" w:space="0" w:color="auto"/>
            <w:bottom w:val="none" w:sz="0" w:space="0" w:color="auto"/>
            <w:right w:val="none" w:sz="0" w:space="0" w:color="auto"/>
          </w:divBdr>
        </w:div>
        <w:div w:id="722144336">
          <w:marLeft w:val="640"/>
          <w:marRight w:val="0"/>
          <w:marTop w:val="0"/>
          <w:marBottom w:val="0"/>
          <w:divBdr>
            <w:top w:val="none" w:sz="0" w:space="0" w:color="auto"/>
            <w:left w:val="none" w:sz="0" w:space="0" w:color="auto"/>
            <w:bottom w:val="none" w:sz="0" w:space="0" w:color="auto"/>
            <w:right w:val="none" w:sz="0" w:space="0" w:color="auto"/>
          </w:divBdr>
        </w:div>
        <w:div w:id="1542672781">
          <w:marLeft w:val="640"/>
          <w:marRight w:val="0"/>
          <w:marTop w:val="0"/>
          <w:marBottom w:val="0"/>
          <w:divBdr>
            <w:top w:val="none" w:sz="0" w:space="0" w:color="auto"/>
            <w:left w:val="none" w:sz="0" w:space="0" w:color="auto"/>
            <w:bottom w:val="none" w:sz="0" w:space="0" w:color="auto"/>
            <w:right w:val="none" w:sz="0" w:space="0" w:color="auto"/>
          </w:divBdr>
        </w:div>
        <w:div w:id="605816191">
          <w:marLeft w:val="640"/>
          <w:marRight w:val="0"/>
          <w:marTop w:val="0"/>
          <w:marBottom w:val="0"/>
          <w:divBdr>
            <w:top w:val="none" w:sz="0" w:space="0" w:color="auto"/>
            <w:left w:val="none" w:sz="0" w:space="0" w:color="auto"/>
            <w:bottom w:val="none" w:sz="0" w:space="0" w:color="auto"/>
            <w:right w:val="none" w:sz="0" w:space="0" w:color="auto"/>
          </w:divBdr>
        </w:div>
        <w:div w:id="1625383750">
          <w:marLeft w:val="640"/>
          <w:marRight w:val="0"/>
          <w:marTop w:val="0"/>
          <w:marBottom w:val="0"/>
          <w:divBdr>
            <w:top w:val="none" w:sz="0" w:space="0" w:color="auto"/>
            <w:left w:val="none" w:sz="0" w:space="0" w:color="auto"/>
            <w:bottom w:val="none" w:sz="0" w:space="0" w:color="auto"/>
            <w:right w:val="none" w:sz="0" w:space="0" w:color="auto"/>
          </w:divBdr>
        </w:div>
      </w:divsChild>
    </w:div>
    <w:div w:id="698353729">
      <w:bodyDiv w:val="1"/>
      <w:marLeft w:val="0"/>
      <w:marRight w:val="0"/>
      <w:marTop w:val="0"/>
      <w:marBottom w:val="0"/>
      <w:divBdr>
        <w:top w:val="none" w:sz="0" w:space="0" w:color="auto"/>
        <w:left w:val="none" w:sz="0" w:space="0" w:color="auto"/>
        <w:bottom w:val="none" w:sz="0" w:space="0" w:color="auto"/>
        <w:right w:val="none" w:sz="0" w:space="0" w:color="auto"/>
      </w:divBdr>
    </w:div>
    <w:div w:id="1026102413">
      <w:bodyDiv w:val="1"/>
      <w:marLeft w:val="0"/>
      <w:marRight w:val="0"/>
      <w:marTop w:val="0"/>
      <w:marBottom w:val="0"/>
      <w:divBdr>
        <w:top w:val="none" w:sz="0" w:space="0" w:color="auto"/>
        <w:left w:val="none" w:sz="0" w:space="0" w:color="auto"/>
        <w:bottom w:val="none" w:sz="0" w:space="0" w:color="auto"/>
        <w:right w:val="none" w:sz="0" w:space="0" w:color="auto"/>
      </w:divBdr>
      <w:divsChild>
        <w:div w:id="1116675120">
          <w:marLeft w:val="640"/>
          <w:marRight w:val="0"/>
          <w:marTop w:val="0"/>
          <w:marBottom w:val="0"/>
          <w:divBdr>
            <w:top w:val="none" w:sz="0" w:space="0" w:color="auto"/>
            <w:left w:val="none" w:sz="0" w:space="0" w:color="auto"/>
            <w:bottom w:val="none" w:sz="0" w:space="0" w:color="auto"/>
            <w:right w:val="none" w:sz="0" w:space="0" w:color="auto"/>
          </w:divBdr>
        </w:div>
        <w:div w:id="2066875045">
          <w:marLeft w:val="640"/>
          <w:marRight w:val="0"/>
          <w:marTop w:val="0"/>
          <w:marBottom w:val="0"/>
          <w:divBdr>
            <w:top w:val="none" w:sz="0" w:space="0" w:color="auto"/>
            <w:left w:val="none" w:sz="0" w:space="0" w:color="auto"/>
            <w:bottom w:val="none" w:sz="0" w:space="0" w:color="auto"/>
            <w:right w:val="none" w:sz="0" w:space="0" w:color="auto"/>
          </w:divBdr>
        </w:div>
        <w:div w:id="86970054">
          <w:marLeft w:val="640"/>
          <w:marRight w:val="0"/>
          <w:marTop w:val="0"/>
          <w:marBottom w:val="0"/>
          <w:divBdr>
            <w:top w:val="none" w:sz="0" w:space="0" w:color="auto"/>
            <w:left w:val="none" w:sz="0" w:space="0" w:color="auto"/>
            <w:bottom w:val="none" w:sz="0" w:space="0" w:color="auto"/>
            <w:right w:val="none" w:sz="0" w:space="0" w:color="auto"/>
          </w:divBdr>
        </w:div>
        <w:div w:id="1574780974">
          <w:marLeft w:val="640"/>
          <w:marRight w:val="0"/>
          <w:marTop w:val="0"/>
          <w:marBottom w:val="0"/>
          <w:divBdr>
            <w:top w:val="none" w:sz="0" w:space="0" w:color="auto"/>
            <w:left w:val="none" w:sz="0" w:space="0" w:color="auto"/>
            <w:bottom w:val="none" w:sz="0" w:space="0" w:color="auto"/>
            <w:right w:val="none" w:sz="0" w:space="0" w:color="auto"/>
          </w:divBdr>
        </w:div>
        <w:div w:id="1244220692">
          <w:marLeft w:val="640"/>
          <w:marRight w:val="0"/>
          <w:marTop w:val="0"/>
          <w:marBottom w:val="0"/>
          <w:divBdr>
            <w:top w:val="none" w:sz="0" w:space="0" w:color="auto"/>
            <w:left w:val="none" w:sz="0" w:space="0" w:color="auto"/>
            <w:bottom w:val="none" w:sz="0" w:space="0" w:color="auto"/>
            <w:right w:val="none" w:sz="0" w:space="0" w:color="auto"/>
          </w:divBdr>
        </w:div>
        <w:div w:id="612175100">
          <w:marLeft w:val="640"/>
          <w:marRight w:val="0"/>
          <w:marTop w:val="0"/>
          <w:marBottom w:val="0"/>
          <w:divBdr>
            <w:top w:val="none" w:sz="0" w:space="0" w:color="auto"/>
            <w:left w:val="none" w:sz="0" w:space="0" w:color="auto"/>
            <w:bottom w:val="none" w:sz="0" w:space="0" w:color="auto"/>
            <w:right w:val="none" w:sz="0" w:space="0" w:color="auto"/>
          </w:divBdr>
        </w:div>
        <w:div w:id="795952168">
          <w:marLeft w:val="640"/>
          <w:marRight w:val="0"/>
          <w:marTop w:val="0"/>
          <w:marBottom w:val="0"/>
          <w:divBdr>
            <w:top w:val="none" w:sz="0" w:space="0" w:color="auto"/>
            <w:left w:val="none" w:sz="0" w:space="0" w:color="auto"/>
            <w:bottom w:val="none" w:sz="0" w:space="0" w:color="auto"/>
            <w:right w:val="none" w:sz="0" w:space="0" w:color="auto"/>
          </w:divBdr>
        </w:div>
        <w:div w:id="1413158312">
          <w:marLeft w:val="640"/>
          <w:marRight w:val="0"/>
          <w:marTop w:val="0"/>
          <w:marBottom w:val="0"/>
          <w:divBdr>
            <w:top w:val="none" w:sz="0" w:space="0" w:color="auto"/>
            <w:left w:val="none" w:sz="0" w:space="0" w:color="auto"/>
            <w:bottom w:val="none" w:sz="0" w:space="0" w:color="auto"/>
            <w:right w:val="none" w:sz="0" w:space="0" w:color="auto"/>
          </w:divBdr>
        </w:div>
        <w:div w:id="1242568022">
          <w:marLeft w:val="640"/>
          <w:marRight w:val="0"/>
          <w:marTop w:val="0"/>
          <w:marBottom w:val="0"/>
          <w:divBdr>
            <w:top w:val="none" w:sz="0" w:space="0" w:color="auto"/>
            <w:left w:val="none" w:sz="0" w:space="0" w:color="auto"/>
            <w:bottom w:val="none" w:sz="0" w:space="0" w:color="auto"/>
            <w:right w:val="none" w:sz="0" w:space="0" w:color="auto"/>
          </w:divBdr>
        </w:div>
        <w:div w:id="425809849">
          <w:marLeft w:val="640"/>
          <w:marRight w:val="0"/>
          <w:marTop w:val="0"/>
          <w:marBottom w:val="0"/>
          <w:divBdr>
            <w:top w:val="none" w:sz="0" w:space="0" w:color="auto"/>
            <w:left w:val="none" w:sz="0" w:space="0" w:color="auto"/>
            <w:bottom w:val="none" w:sz="0" w:space="0" w:color="auto"/>
            <w:right w:val="none" w:sz="0" w:space="0" w:color="auto"/>
          </w:divBdr>
        </w:div>
        <w:div w:id="57290861">
          <w:marLeft w:val="640"/>
          <w:marRight w:val="0"/>
          <w:marTop w:val="0"/>
          <w:marBottom w:val="0"/>
          <w:divBdr>
            <w:top w:val="none" w:sz="0" w:space="0" w:color="auto"/>
            <w:left w:val="none" w:sz="0" w:space="0" w:color="auto"/>
            <w:bottom w:val="none" w:sz="0" w:space="0" w:color="auto"/>
            <w:right w:val="none" w:sz="0" w:space="0" w:color="auto"/>
          </w:divBdr>
        </w:div>
        <w:div w:id="1684701008">
          <w:marLeft w:val="640"/>
          <w:marRight w:val="0"/>
          <w:marTop w:val="0"/>
          <w:marBottom w:val="0"/>
          <w:divBdr>
            <w:top w:val="none" w:sz="0" w:space="0" w:color="auto"/>
            <w:left w:val="none" w:sz="0" w:space="0" w:color="auto"/>
            <w:bottom w:val="none" w:sz="0" w:space="0" w:color="auto"/>
            <w:right w:val="none" w:sz="0" w:space="0" w:color="auto"/>
          </w:divBdr>
        </w:div>
        <w:div w:id="1197547108">
          <w:marLeft w:val="640"/>
          <w:marRight w:val="0"/>
          <w:marTop w:val="0"/>
          <w:marBottom w:val="0"/>
          <w:divBdr>
            <w:top w:val="none" w:sz="0" w:space="0" w:color="auto"/>
            <w:left w:val="none" w:sz="0" w:space="0" w:color="auto"/>
            <w:bottom w:val="none" w:sz="0" w:space="0" w:color="auto"/>
            <w:right w:val="none" w:sz="0" w:space="0" w:color="auto"/>
          </w:divBdr>
        </w:div>
        <w:div w:id="1616597644">
          <w:marLeft w:val="640"/>
          <w:marRight w:val="0"/>
          <w:marTop w:val="0"/>
          <w:marBottom w:val="0"/>
          <w:divBdr>
            <w:top w:val="none" w:sz="0" w:space="0" w:color="auto"/>
            <w:left w:val="none" w:sz="0" w:space="0" w:color="auto"/>
            <w:bottom w:val="none" w:sz="0" w:space="0" w:color="auto"/>
            <w:right w:val="none" w:sz="0" w:space="0" w:color="auto"/>
          </w:divBdr>
        </w:div>
        <w:div w:id="1946184959">
          <w:marLeft w:val="640"/>
          <w:marRight w:val="0"/>
          <w:marTop w:val="0"/>
          <w:marBottom w:val="0"/>
          <w:divBdr>
            <w:top w:val="none" w:sz="0" w:space="0" w:color="auto"/>
            <w:left w:val="none" w:sz="0" w:space="0" w:color="auto"/>
            <w:bottom w:val="none" w:sz="0" w:space="0" w:color="auto"/>
            <w:right w:val="none" w:sz="0" w:space="0" w:color="auto"/>
          </w:divBdr>
        </w:div>
        <w:div w:id="633020506">
          <w:marLeft w:val="640"/>
          <w:marRight w:val="0"/>
          <w:marTop w:val="0"/>
          <w:marBottom w:val="0"/>
          <w:divBdr>
            <w:top w:val="none" w:sz="0" w:space="0" w:color="auto"/>
            <w:left w:val="none" w:sz="0" w:space="0" w:color="auto"/>
            <w:bottom w:val="none" w:sz="0" w:space="0" w:color="auto"/>
            <w:right w:val="none" w:sz="0" w:space="0" w:color="auto"/>
          </w:divBdr>
        </w:div>
        <w:div w:id="913121370">
          <w:marLeft w:val="640"/>
          <w:marRight w:val="0"/>
          <w:marTop w:val="0"/>
          <w:marBottom w:val="0"/>
          <w:divBdr>
            <w:top w:val="none" w:sz="0" w:space="0" w:color="auto"/>
            <w:left w:val="none" w:sz="0" w:space="0" w:color="auto"/>
            <w:bottom w:val="none" w:sz="0" w:space="0" w:color="auto"/>
            <w:right w:val="none" w:sz="0" w:space="0" w:color="auto"/>
          </w:divBdr>
        </w:div>
        <w:div w:id="824467037">
          <w:marLeft w:val="640"/>
          <w:marRight w:val="0"/>
          <w:marTop w:val="0"/>
          <w:marBottom w:val="0"/>
          <w:divBdr>
            <w:top w:val="none" w:sz="0" w:space="0" w:color="auto"/>
            <w:left w:val="none" w:sz="0" w:space="0" w:color="auto"/>
            <w:bottom w:val="none" w:sz="0" w:space="0" w:color="auto"/>
            <w:right w:val="none" w:sz="0" w:space="0" w:color="auto"/>
          </w:divBdr>
        </w:div>
        <w:div w:id="735981173">
          <w:marLeft w:val="640"/>
          <w:marRight w:val="0"/>
          <w:marTop w:val="0"/>
          <w:marBottom w:val="0"/>
          <w:divBdr>
            <w:top w:val="none" w:sz="0" w:space="0" w:color="auto"/>
            <w:left w:val="none" w:sz="0" w:space="0" w:color="auto"/>
            <w:bottom w:val="none" w:sz="0" w:space="0" w:color="auto"/>
            <w:right w:val="none" w:sz="0" w:space="0" w:color="auto"/>
          </w:divBdr>
        </w:div>
        <w:div w:id="1538002243">
          <w:marLeft w:val="640"/>
          <w:marRight w:val="0"/>
          <w:marTop w:val="0"/>
          <w:marBottom w:val="0"/>
          <w:divBdr>
            <w:top w:val="none" w:sz="0" w:space="0" w:color="auto"/>
            <w:left w:val="none" w:sz="0" w:space="0" w:color="auto"/>
            <w:bottom w:val="none" w:sz="0" w:space="0" w:color="auto"/>
            <w:right w:val="none" w:sz="0" w:space="0" w:color="auto"/>
          </w:divBdr>
        </w:div>
        <w:div w:id="1394352222">
          <w:marLeft w:val="640"/>
          <w:marRight w:val="0"/>
          <w:marTop w:val="0"/>
          <w:marBottom w:val="0"/>
          <w:divBdr>
            <w:top w:val="none" w:sz="0" w:space="0" w:color="auto"/>
            <w:left w:val="none" w:sz="0" w:space="0" w:color="auto"/>
            <w:bottom w:val="none" w:sz="0" w:space="0" w:color="auto"/>
            <w:right w:val="none" w:sz="0" w:space="0" w:color="auto"/>
          </w:divBdr>
        </w:div>
        <w:div w:id="1314795064">
          <w:marLeft w:val="640"/>
          <w:marRight w:val="0"/>
          <w:marTop w:val="0"/>
          <w:marBottom w:val="0"/>
          <w:divBdr>
            <w:top w:val="none" w:sz="0" w:space="0" w:color="auto"/>
            <w:left w:val="none" w:sz="0" w:space="0" w:color="auto"/>
            <w:bottom w:val="none" w:sz="0" w:space="0" w:color="auto"/>
            <w:right w:val="none" w:sz="0" w:space="0" w:color="auto"/>
          </w:divBdr>
        </w:div>
        <w:div w:id="624850953">
          <w:marLeft w:val="640"/>
          <w:marRight w:val="0"/>
          <w:marTop w:val="0"/>
          <w:marBottom w:val="0"/>
          <w:divBdr>
            <w:top w:val="none" w:sz="0" w:space="0" w:color="auto"/>
            <w:left w:val="none" w:sz="0" w:space="0" w:color="auto"/>
            <w:bottom w:val="none" w:sz="0" w:space="0" w:color="auto"/>
            <w:right w:val="none" w:sz="0" w:space="0" w:color="auto"/>
          </w:divBdr>
        </w:div>
        <w:div w:id="350226310">
          <w:marLeft w:val="640"/>
          <w:marRight w:val="0"/>
          <w:marTop w:val="0"/>
          <w:marBottom w:val="0"/>
          <w:divBdr>
            <w:top w:val="none" w:sz="0" w:space="0" w:color="auto"/>
            <w:left w:val="none" w:sz="0" w:space="0" w:color="auto"/>
            <w:bottom w:val="none" w:sz="0" w:space="0" w:color="auto"/>
            <w:right w:val="none" w:sz="0" w:space="0" w:color="auto"/>
          </w:divBdr>
        </w:div>
        <w:div w:id="675766046">
          <w:marLeft w:val="640"/>
          <w:marRight w:val="0"/>
          <w:marTop w:val="0"/>
          <w:marBottom w:val="0"/>
          <w:divBdr>
            <w:top w:val="none" w:sz="0" w:space="0" w:color="auto"/>
            <w:left w:val="none" w:sz="0" w:space="0" w:color="auto"/>
            <w:bottom w:val="none" w:sz="0" w:space="0" w:color="auto"/>
            <w:right w:val="none" w:sz="0" w:space="0" w:color="auto"/>
          </w:divBdr>
        </w:div>
        <w:div w:id="323316453">
          <w:marLeft w:val="640"/>
          <w:marRight w:val="0"/>
          <w:marTop w:val="0"/>
          <w:marBottom w:val="0"/>
          <w:divBdr>
            <w:top w:val="none" w:sz="0" w:space="0" w:color="auto"/>
            <w:left w:val="none" w:sz="0" w:space="0" w:color="auto"/>
            <w:bottom w:val="none" w:sz="0" w:space="0" w:color="auto"/>
            <w:right w:val="none" w:sz="0" w:space="0" w:color="auto"/>
          </w:divBdr>
        </w:div>
        <w:div w:id="1981037480">
          <w:marLeft w:val="640"/>
          <w:marRight w:val="0"/>
          <w:marTop w:val="0"/>
          <w:marBottom w:val="0"/>
          <w:divBdr>
            <w:top w:val="none" w:sz="0" w:space="0" w:color="auto"/>
            <w:left w:val="none" w:sz="0" w:space="0" w:color="auto"/>
            <w:bottom w:val="none" w:sz="0" w:space="0" w:color="auto"/>
            <w:right w:val="none" w:sz="0" w:space="0" w:color="auto"/>
          </w:divBdr>
        </w:div>
        <w:div w:id="1157182668">
          <w:marLeft w:val="640"/>
          <w:marRight w:val="0"/>
          <w:marTop w:val="0"/>
          <w:marBottom w:val="0"/>
          <w:divBdr>
            <w:top w:val="none" w:sz="0" w:space="0" w:color="auto"/>
            <w:left w:val="none" w:sz="0" w:space="0" w:color="auto"/>
            <w:bottom w:val="none" w:sz="0" w:space="0" w:color="auto"/>
            <w:right w:val="none" w:sz="0" w:space="0" w:color="auto"/>
          </w:divBdr>
        </w:div>
        <w:div w:id="2123650988">
          <w:marLeft w:val="640"/>
          <w:marRight w:val="0"/>
          <w:marTop w:val="0"/>
          <w:marBottom w:val="0"/>
          <w:divBdr>
            <w:top w:val="none" w:sz="0" w:space="0" w:color="auto"/>
            <w:left w:val="none" w:sz="0" w:space="0" w:color="auto"/>
            <w:bottom w:val="none" w:sz="0" w:space="0" w:color="auto"/>
            <w:right w:val="none" w:sz="0" w:space="0" w:color="auto"/>
          </w:divBdr>
        </w:div>
        <w:div w:id="35011552">
          <w:marLeft w:val="640"/>
          <w:marRight w:val="0"/>
          <w:marTop w:val="0"/>
          <w:marBottom w:val="0"/>
          <w:divBdr>
            <w:top w:val="none" w:sz="0" w:space="0" w:color="auto"/>
            <w:left w:val="none" w:sz="0" w:space="0" w:color="auto"/>
            <w:bottom w:val="none" w:sz="0" w:space="0" w:color="auto"/>
            <w:right w:val="none" w:sz="0" w:space="0" w:color="auto"/>
          </w:divBdr>
        </w:div>
        <w:div w:id="309752272">
          <w:marLeft w:val="640"/>
          <w:marRight w:val="0"/>
          <w:marTop w:val="0"/>
          <w:marBottom w:val="0"/>
          <w:divBdr>
            <w:top w:val="none" w:sz="0" w:space="0" w:color="auto"/>
            <w:left w:val="none" w:sz="0" w:space="0" w:color="auto"/>
            <w:bottom w:val="none" w:sz="0" w:space="0" w:color="auto"/>
            <w:right w:val="none" w:sz="0" w:space="0" w:color="auto"/>
          </w:divBdr>
        </w:div>
        <w:div w:id="1574582740">
          <w:marLeft w:val="640"/>
          <w:marRight w:val="0"/>
          <w:marTop w:val="0"/>
          <w:marBottom w:val="0"/>
          <w:divBdr>
            <w:top w:val="none" w:sz="0" w:space="0" w:color="auto"/>
            <w:left w:val="none" w:sz="0" w:space="0" w:color="auto"/>
            <w:bottom w:val="none" w:sz="0" w:space="0" w:color="auto"/>
            <w:right w:val="none" w:sz="0" w:space="0" w:color="auto"/>
          </w:divBdr>
        </w:div>
        <w:div w:id="24529461">
          <w:marLeft w:val="640"/>
          <w:marRight w:val="0"/>
          <w:marTop w:val="0"/>
          <w:marBottom w:val="0"/>
          <w:divBdr>
            <w:top w:val="none" w:sz="0" w:space="0" w:color="auto"/>
            <w:left w:val="none" w:sz="0" w:space="0" w:color="auto"/>
            <w:bottom w:val="none" w:sz="0" w:space="0" w:color="auto"/>
            <w:right w:val="none" w:sz="0" w:space="0" w:color="auto"/>
          </w:divBdr>
        </w:div>
        <w:div w:id="1799492129">
          <w:marLeft w:val="640"/>
          <w:marRight w:val="0"/>
          <w:marTop w:val="0"/>
          <w:marBottom w:val="0"/>
          <w:divBdr>
            <w:top w:val="none" w:sz="0" w:space="0" w:color="auto"/>
            <w:left w:val="none" w:sz="0" w:space="0" w:color="auto"/>
            <w:bottom w:val="none" w:sz="0" w:space="0" w:color="auto"/>
            <w:right w:val="none" w:sz="0" w:space="0" w:color="auto"/>
          </w:divBdr>
        </w:div>
        <w:div w:id="42213451">
          <w:marLeft w:val="640"/>
          <w:marRight w:val="0"/>
          <w:marTop w:val="0"/>
          <w:marBottom w:val="0"/>
          <w:divBdr>
            <w:top w:val="none" w:sz="0" w:space="0" w:color="auto"/>
            <w:left w:val="none" w:sz="0" w:space="0" w:color="auto"/>
            <w:bottom w:val="none" w:sz="0" w:space="0" w:color="auto"/>
            <w:right w:val="none" w:sz="0" w:space="0" w:color="auto"/>
          </w:divBdr>
        </w:div>
        <w:div w:id="1918008726">
          <w:marLeft w:val="640"/>
          <w:marRight w:val="0"/>
          <w:marTop w:val="0"/>
          <w:marBottom w:val="0"/>
          <w:divBdr>
            <w:top w:val="none" w:sz="0" w:space="0" w:color="auto"/>
            <w:left w:val="none" w:sz="0" w:space="0" w:color="auto"/>
            <w:bottom w:val="none" w:sz="0" w:space="0" w:color="auto"/>
            <w:right w:val="none" w:sz="0" w:space="0" w:color="auto"/>
          </w:divBdr>
        </w:div>
        <w:div w:id="54355498">
          <w:marLeft w:val="640"/>
          <w:marRight w:val="0"/>
          <w:marTop w:val="0"/>
          <w:marBottom w:val="0"/>
          <w:divBdr>
            <w:top w:val="none" w:sz="0" w:space="0" w:color="auto"/>
            <w:left w:val="none" w:sz="0" w:space="0" w:color="auto"/>
            <w:bottom w:val="none" w:sz="0" w:space="0" w:color="auto"/>
            <w:right w:val="none" w:sz="0" w:space="0" w:color="auto"/>
          </w:divBdr>
        </w:div>
        <w:div w:id="285889873">
          <w:marLeft w:val="640"/>
          <w:marRight w:val="0"/>
          <w:marTop w:val="0"/>
          <w:marBottom w:val="0"/>
          <w:divBdr>
            <w:top w:val="none" w:sz="0" w:space="0" w:color="auto"/>
            <w:left w:val="none" w:sz="0" w:space="0" w:color="auto"/>
            <w:bottom w:val="none" w:sz="0" w:space="0" w:color="auto"/>
            <w:right w:val="none" w:sz="0" w:space="0" w:color="auto"/>
          </w:divBdr>
        </w:div>
        <w:div w:id="540174455">
          <w:marLeft w:val="640"/>
          <w:marRight w:val="0"/>
          <w:marTop w:val="0"/>
          <w:marBottom w:val="0"/>
          <w:divBdr>
            <w:top w:val="none" w:sz="0" w:space="0" w:color="auto"/>
            <w:left w:val="none" w:sz="0" w:space="0" w:color="auto"/>
            <w:bottom w:val="none" w:sz="0" w:space="0" w:color="auto"/>
            <w:right w:val="none" w:sz="0" w:space="0" w:color="auto"/>
          </w:divBdr>
        </w:div>
        <w:div w:id="1204101474">
          <w:marLeft w:val="640"/>
          <w:marRight w:val="0"/>
          <w:marTop w:val="0"/>
          <w:marBottom w:val="0"/>
          <w:divBdr>
            <w:top w:val="none" w:sz="0" w:space="0" w:color="auto"/>
            <w:left w:val="none" w:sz="0" w:space="0" w:color="auto"/>
            <w:bottom w:val="none" w:sz="0" w:space="0" w:color="auto"/>
            <w:right w:val="none" w:sz="0" w:space="0" w:color="auto"/>
          </w:divBdr>
        </w:div>
        <w:div w:id="1120031244">
          <w:marLeft w:val="640"/>
          <w:marRight w:val="0"/>
          <w:marTop w:val="0"/>
          <w:marBottom w:val="0"/>
          <w:divBdr>
            <w:top w:val="none" w:sz="0" w:space="0" w:color="auto"/>
            <w:left w:val="none" w:sz="0" w:space="0" w:color="auto"/>
            <w:bottom w:val="none" w:sz="0" w:space="0" w:color="auto"/>
            <w:right w:val="none" w:sz="0" w:space="0" w:color="auto"/>
          </w:divBdr>
        </w:div>
        <w:div w:id="1068308099">
          <w:marLeft w:val="640"/>
          <w:marRight w:val="0"/>
          <w:marTop w:val="0"/>
          <w:marBottom w:val="0"/>
          <w:divBdr>
            <w:top w:val="none" w:sz="0" w:space="0" w:color="auto"/>
            <w:left w:val="none" w:sz="0" w:space="0" w:color="auto"/>
            <w:bottom w:val="none" w:sz="0" w:space="0" w:color="auto"/>
            <w:right w:val="none" w:sz="0" w:space="0" w:color="auto"/>
          </w:divBdr>
        </w:div>
      </w:divsChild>
    </w:div>
    <w:div w:id="1078869813">
      <w:bodyDiv w:val="1"/>
      <w:marLeft w:val="0"/>
      <w:marRight w:val="0"/>
      <w:marTop w:val="0"/>
      <w:marBottom w:val="0"/>
      <w:divBdr>
        <w:top w:val="none" w:sz="0" w:space="0" w:color="auto"/>
        <w:left w:val="none" w:sz="0" w:space="0" w:color="auto"/>
        <w:bottom w:val="none" w:sz="0" w:space="0" w:color="auto"/>
        <w:right w:val="none" w:sz="0" w:space="0" w:color="auto"/>
      </w:divBdr>
      <w:divsChild>
        <w:div w:id="2082100517">
          <w:marLeft w:val="640"/>
          <w:marRight w:val="0"/>
          <w:marTop w:val="0"/>
          <w:marBottom w:val="0"/>
          <w:divBdr>
            <w:top w:val="none" w:sz="0" w:space="0" w:color="auto"/>
            <w:left w:val="none" w:sz="0" w:space="0" w:color="auto"/>
            <w:bottom w:val="none" w:sz="0" w:space="0" w:color="auto"/>
            <w:right w:val="none" w:sz="0" w:space="0" w:color="auto"/>
          </w:divBdr>
        </w:div>
        <w:div w:id="289634372">
          <w:marLeft w:val="640"/>
          <w:marRight w:val="0"/>
          <w:marTop w:val="0"/>
          <w:marBottom w:val="0"/>
          <w:divBdr>
            <w:top w:val="none" w:sz="0" w:space="0" w:color="auto"/>
            <w:left w:val="none" w:sz="0" w:space="0" w:color="auto"/>
            <w:bottom w:val="none" w:sz="0" w:space="0" w:color="auto"/>
            <w:right w:val="none" w:sz="0" w:space="0" w:color="auto"/>
          </w:divBdr>
        </w:div>
        <w:div w:id="1798721798">
          <w:marLeft w:val="640"/>
          <w:marRight w:val="0"/>
          <w:marTop w:val="0"/>
          <w:marBottom w:val="0"/>
          <w:divBdr>
            <w:top w:val="none" w:sz="0" w:space="0" w:color="auto"/>
            <w:left w:val="none" w:sz="0" w:space="0" w:color="auto"/>
            <w:bottom w:val="none" w:sz="0" w:space="0" w:color="auto"/>
            <w:right w:val="none" w:sz="0" w:space="0" w:color="auto"/>
          </w:divBdr>
        </w:div>
        <w:div w:id="80033877">
          <w:marLeft w:val="640"/>
          <w:marRight w:val="0"/>
          <w:marTop w:val="0"/>
          <w:marBottom w:val="0"/>
          <w:divBdr>
            <w:top w:val="none" w:sz="0" w:space="0" w:color="auto"/>
            <w:left w:val="none" w:sz="0" w:space="0" w:color="auto"/>
            <w:bottom w:val="none" w:sz="0" w:space="0" w:color="auto"/>
            <w:right w:val="none" w:sz="0" w:space="0" w:color="auto"/>
          </w:divBdr>
        </w:div>
        <w:div w:id="651639040">
          <w:marLeft w:val="640"/>
          <w:marRight w:val="0"/>
          <w:marTop w:val="0"/>
          <w:marBottom w:val="0"/>
          <w:divBdr>
            <w:top w:val="none" w:sz="0" w:space="0" w:color="auto"/>
            <w:left w:val="none" w:sz="0" w:space="0" w:color="auto"/>
            <w:bottom w:val="none" w:sz="0" w:space="0" w:color="auto"/>
            <w:right w:val="none" w:sz="0" w:space="0" w:color="auto"/>
          </w:divBdr>
        </w:div>
        <w:div w:id="1620455370">
          <w:marLeft w:val="640"/>
          <w:marRight w:val="0"/>
          <w:marTop w:val="0"/>
          <w:marBottom w:val="0"/>
          <w:divBdr>
            <w:top w:val="none" w:sz="0" w:space="0" w:color="auto"/>
            <w:left w:val="none" w:sz="0" w:space="0" w:color="auto"/>
            <w:bottom w:val="none" w:sz="0" w:space="0" w:color="auto"/>
            <w:right w:val="none" w:sz="0" w:space="0" w:color="auto"/>
          </w:divBdr>
        </w:div>
        <w:div w:id="2003653044">
          <w:marLeft w:val="640"/>
          <w:marRight w:val="0"/>
          <w:marTop w:val="0"/>
          <w:marBottom w:val="0"/>
          <w:divBdr>
            <w:top w:val="none" w:sz="0" w:space="0" w:color="auto"/>
            <w:left w:val="none" w:sz="0" w:space="0" w:color="auto"/>
            <w:bottom w:val="none" w:sz="0" w:space="0" w:color="auto"/>
            <w:right w:val="none" w:sz="0" w:space="0" w:color="auto"/>
          </w:divBdr>
        </w:div>
        <w:div w:id="2128815870">
          <w:marLeft w:val="640"/>
          <w:marRight w:val="0"/>
          <w:marTop w:val="0"/>
          <w:marBottom w:val="0"/>
          <w:divBdr>
            <w:top w:val="none" w:sz="0" w:space="0" w:color="auto"/>
            <w:left w:val="none" w:sz="0" w:space="0" w:color="auto"/>
            <w:bottom w:val="none" w:sz="0" w:space="0" w:color="auto"/>
            <w:right w:val="none" w:sz="0" w:space="0" w:color="auto"/>
          </w:divBdr>
        </w:div>
        <w:div w:id="2014799129">
          <w:marLeft w:val="640"/>
          <w:marRight w:val="0"/>
          <w:marTop w:val="0"/>
          <w:marBottom w:val="0"/>
          <w:divBdr>
            <w:top w:val="none" w:sz="0" w:space="0" w:color="auto"/>
            <w:left w:val="none" w:sz="0" w:space="0" w:color="auto"/>
            <w:bottom w:val="none" w:sz="0" w:space="0" w:color="auto"/>
            <w:right w:val="none" w:sz="0" w:space="0" w:color="auto"/>
          </w:divBdr>
        </w:div>
        <w:div w:id="290941154">
          <w:marLeft w:val="640"/>
          <w:marRight w:val="0"/>
          <w:marTop w:val="0"/>
          <w:marBottom w:val="0"/>
          <w:divBdr>
            <w:top w:val="none" w:sz="0" w:space="0" w:color="auto"/>
            <w:left w:val="none" w:sz="0" w:space="0" w:color="auto"/>
            <w:bottom w:val="none" w:sz="0" w:space="0" w:color="auto"/>
            <w:right w:val="none" w:sz="0" w:space="0" w:color="auto"/>
          </w:divBdr>
        </w:div>
        <w:div w:id="1389916298">
          <w:marLeft w:val="640"/>
          <w:marRight w:val="0"/>
          <w:marTop w:val="0"/>
          <w:marBottom w:val="0"/>
          <w:divBdr>
            <w:top w:val="none" w:sz="0" w:space="0" w:color="auto"/>
            <w:left w:val="none" w:sz="0" w:space="0" w:color="auto"/>
            <w:bottom w:val="none" w:sz="0" w:space="0" w:color="auto"/>
            <w:right w:val="none" w:sz="0" w:space="0" w:color="auto"/>
          </w:divBdr>
        </w:div>
        <w:div w:id="403382154">
          <w:marLeft w:val="640"/>
          <w:marRight w:val="0"/>
          <w:marTop w:val="0"/>
          <w:marBottom w:val="0"/>
          <w:divBdr>
            <w:top w:val="none" w:sz="0" w:space="0" w:color="auto"/>
            <w:left w:val="none" w:sz="0" w:space="0" w:color="auto"/>
            <w:bottom w:val="none" w:sz="0" w:space="0" w:color="auto"/>
            <w:right w:val="none" w:sz="0" w:space="0" w:color="auto"/>
          </w:divBdr>
        </w:div>
        <w:div w:id="2041927075">
          <w:marLeft w:val="640"/>
          <w:marRight w:val="0"/>
          <w:marTop w:val="0"/>
          <w:marBottom w:val="0"/>
          <w:divBdr>
            <w:top w:val="none" w:sz="0" w:space="0" w:color="auto"/>
            <w:left w:val="none" w:sz="0" w:space="0" w:color="auto"/>
            <w:bottom w:val="none" w:sz="0" w:space="0" w:color="auto"/>
            <w:right w:val="none" w:sz="0" w:space="0" w:color="auto"/>
          </w:divBdr>
        </w:div>
        <w:div w:id="1761875776">
          <w:marLeft w:val="640"/>
          <w:marRight w:val="0"/>
          <w:marTop w:val="0"/>
          <w:marBottom w:val="0"/>
          <w:divBdr>
            <w:top w:val="none" w:sz="0" w:space="0" w:color="auto"/>
            <w:left w:val="none" w:sz="0" w:space="0" w:color="auto"/>
            <w:bottom w:val="none" w:sz="0" w:space="0" w:color="auto"/>
            <w:right w:val="none" w:sz="0" w:space="0" w:color="auto"/>
          </w:divBdr>
        </w:div>
        <w:div w:id="254369022">
          <w:marLeft w:val="640"/>
          <w:marRight w:val="0"/>
          <w:marTop w:val="0"/>
          <w:marBottom w:val="0"/>
          <w:divBdr>
            <w:top w:val="none" w:sz="0" w:space="0" w:color="auto"/>
            <w:left w:val="none" w:sz="0" w:space="0" w:color="auto"/>
            <w:bottom w:val="none" w:sz="0" w:space="0" w:color="auto"/>
            <w:right w:val="none" w:sz="0" w:space="0" w:color="auto"/>
          </w:divBdr>
        </w:div>
        <w:div w:id="807864795">
          <w:marLeft w:val="640"/>
          <w:marRight w:val="0"/>
          <w:marTop w:val="0"/>
          <w:marBottom w:val="0"/>
          <w:divBdr>
            <w:top w:val="none" w:sz="0" w:space="0" w:color="auto"/>
            <w:left w:val="none" w:sz="0" w:space="0" w:color="auto"/>
            <w:bottom w:val="none" w:sz="0" w:space="0" w:color="auto"/>
            <w:right w:val="none" w:sz="0" w:space="0" w:color="auto"/>
          </w:divBdr>
        </w:div>
        <w:div w:id="638152684">
          <w:marLeft w:val="640"/>
          <w:marRight w:val="0"/>
          <w:marTop w:val="0"/>
          <w:marBottom w:val="0"/>
          <w:divBdr>
            <w:top w:val="none" w:sz="0" w:space="0" w:color="auto"/>
            <w:left w:val="none" w:sz="0" w:space="0" w:color="auto"/>
            <w:bottom w:val="none" w:sz="0" w:space="0" w:color="auto"/>
            <w:right w:val="none" w:sz="0" w:space="0" w:color="auto"/>
          </w:divBdr>
        </w:div>
        <w:div w:id="1712421308">
          <w:marLeft w:val="640"/>
          <w:marRight w:val="0"/>
          <w:marTop w:val="0"/>
          <w:marBottom w:val="0"/>
          <w:divBdr>
            <w:top w:val="none" w:sz="0" w:space="0" w:color="auto"/>
            <w:left w:val="none" w:sz="0" w:space="0" w:color="auto"/>
            <w:bottom w:val="none" w:sz="0" w:space="0" w:color="auto"/>
            <w:right w:val="none" w:sz="0" w:space="0" w:color="auto"/>
          </w:divBdr>
        </w:div>
        <w:div w:id="1517229533">
          <w:marLeft w:val="640"/>
          <w:marRight w:val="0"/>
          <w:marTop w:val="0"/>
          <w:marBottom w:val="0"/>
          <w:divBdr>
            <w:top w:val="none" w:sz="0" w:space="0" w:color="auto"/>
            <w:left w:val="none" w:sz="0" w:space="0" w:color="auto"/>
            <w:bottom w:val="none" w:sz="0" w:space="0" w:color="auto"/>
            <w:right w:val="none" w:sz="0" w:space="0" w:color="auto"/>
          </w:divBdr>
        </w:div>
        <w:div w:id="1605842489">
          <w:marLeft w:val="640"/>
          <w:marRight w:val="0"/>
          <w:marTop w:val="0"/>
          <w:marBottom w:val="0"/>
          <w:divBdr>
            <w:top w:val="none" w:sz="0" w:space="0" w:color="auto"/>
            <w:left w:val="none" w:sz="0" w:space="0" w:color="auto"/>
            <w:bottom w:val="none" w:sz="0" w:space="0" w:color="auto"/>
            <w:right w:val="none" w:sz="0" w:space="0" w:color="auto"/>
          </w:divBdr>
        </w:div>
        <w:div w:id="864291347">
          <w:marLeft w:val="640"/>
          <w:marRight w:val="0"/>
          <w:marTop w:val="0"/>
          <w:marBottom w:val="0"/>
          <w:divBdr>
            <w:top w:val="none" w:sz="0" w:space="0" w:color="auto"/>
            <w:left w:val="none" w:sz="0" w:space="0" w:color="auto"/>
            <w:bottom w:val="none" w:sz="0" w:space="0" w:color="auto"/>
            <w:right w:val="none" w:sz="0" w:space="0" w:color="auto"/>
          </w:divBdr>
        </w:div>
        <w:div w:id="2022538028">
          <w:marLeft w:val="640"/>
          <w:marRight w:val="0"/>
          <w:marTop w:val="0"/>
          <w:marBottom w:val="0"/>
          <w:divBdr>
            <w:top w:val="none" w:sz="0" w:space="0" w:color="auto"/>
            <w:left w:val="none" w:sz="0" w:space="0" w:color="auto"/>
            <w:bottom w:val="none" w:sz="0" w:space="0" w:color="auto"/>
            <w:right w:val="none" w:sz="0" w:space="0" w:color="auto"/>
          </w:divBdr>
        </w:div>
        <w:div w:id="2001540980">
          <w:marLeft w:val="640"/>
          <w:marRight w:val="0"/>
          <w:marTop w:val="0"/>
          <w:marBottom w:val="0"/>
          <w:divBdr>
            <w:top w:val="none" w:sz="0" w:space="0" w:color="auto"/>
            <w:left w:val="none" w:sz="0" w:space="0" w:color="auto"/>
            <w:bottom w:val="none" w:sz="0" w:space="0" w:color="auto"/>
            <w:right w:val="none" w:sz="0" w:space="0" w:color="auto"/>
          </w:divBdr>
        </w:div>
        <w:div w:id="1190527938">
          <w:marLeft w:val="640"/>
          <w:marRight w:val="0"/>
          <w:marTop w:val="0"/>
          <w:marBottom w:val="0"/>
          <w:divBdr>
            <w:top w:val="none" w:sz="0" w:space="0" w:color="auto"/>
            <w:left w:val="none" w:sz="0" w:space="0" w:color="auto"/>
            <w:bottom w:val="none" w:sz="0" w:space="0" w:color="auto"/>
            <w:right w:val="none" w:sz="0" w:space="0" w:color="auto"/>
          </w:divBdr>
        </w:div>
        <w:div w:id="768817998">
          <w:marLeft w:val="640"/>
          <w:marRight w:val="0"/>
          <w:marTop w:val="0"/>
          <w:marBottom w:val="0"/>
          <w:divBdr>
            <w:top w:val="none" w:sz="0" w:space="0" w:color="auto"/>
            <w:left w:val="none" w:sz="0" w:space="0" w:color="auto"/>
            <w:bottom w:val="none" w:sz="0" w:space="0" w:color="auto"/>
            <w:right w:val="none" w:sz="0" w:space="0" w:color="auto"/>
          </w:divBdr>
        </w:div>
        <w:div w:id="832110921">
          <w:marLeft w:val="640"/>
          <w:marRight w:val="0"/>
          <w:marTop w:val="0"/>
          <w:marBottom w:val="0"/>
          <w:divBdr>
            <w:top w:val="none" w:sz="0" w:space="0" w:color="auto"/>
            <w:left w:val="none" w:sz="0" w:space="0" w:color="auto"/>
            <w:bottom w:val="none" w:sz="0" w:space="0" w:color="auto"/>
            <w:right w:val="none" w:sz="0" w:space="0" w:color="auto"/>
          </w:divBdr>
        </w:div>
        <w:div w:id="1360744232">
          <w:marLeft w:val="640"/>
          <w:marRight w:val="0"/>
          <w:marTop w:val="0"/>
          <w:marBottom w:val="0"/>
          <w:divBdr>
            <w:top w:val="none" w:sz="0" w:space="0" w:color="auto"/>
            <w:left w:val="none" w:sz="0" w:space="0" w:color="auto"/>
            <w:bottom w:val="none" w:sz="0" w:space="0" w:color="auto"/>
            <w:right w:val="none" w:sz="0" w:space="0" w:color="auto"/>
          </w:divBdr>
        </w:div>
        <w:div w:id="1284144922">
          <w:marLeft w:val="640"/>
          <w:marRight w:val="0"/>
          <w:marTop w:val="0"/>
          <w:marBottom w:val="0"/>
          <w:divBdr>
            <w:top w:val="none" w:sz="0" w:space="0" w:color="auto"/>
            <w:left w:val="none" w:sz="0" w:space="0" w:color="auto"/>
            <w:bottom w:val="none" w:sz="0" w:space="0" w:color="auto"/>
            <w:right w:val="none" w:sz="0" w:space="0" w:color="auto"/>
          </w:divBdr>
        </w:div>
        <w:div w:id="632642835">
          <w:marLeft w:val="640"/>
          <w:marRight w:val="0"/>
          <w:marTop w:val="0"/>
          <w:marBottom w:val="0"/>
          <w:divBdr>
            <w:top w:val="none" w:sz="0" w:space="0" w:color="auto"/>
            <w:left w:val="none" w:sz="0" w:space="0" w:color="auto"/>
            <w:bottom w:val="none" w:sz="0" w:space="0" w:color="auto"/>
            <w:right w:val="none" w:sz="0" w:space="0" w:color="auto"/>
          </w:divBdr>
        </w:div>
        <w:div w:id="931091225">
          <w:marLeft w:val="640"/>
          <w:marRight w:val="0"/>
          <w:marTop w:val="0"/>
          <w:marBottom w:val="0"/>
          <w:divBdr>
            <w:top w:val="none" w:sz="0" w:space="0" w:color="auto"/>
            <w:left w:val="none" w:sz="0" w:space="0" w:color="auto"/>
            <w:bottom w:val="none" w:sz="0" w:space="0" w:color="auto"/>
            <w:right w:val="none" w:sz="0" w:space="0" w:color="auto"/>
          </w:divBdr>
        </w:div>
        <w:div w:id="387648546">
          <w:marLeft w:val="640"/>
          <w:marRight w:val="0"/>
          <w:marTop w:val="0"/>
          <w:marBottom w:val="0"/>
          <w:divBdr>
            <w:top w:val="none" w:sz="0" w:space="0" w:color="auto"/>
            <w:left w:val="none" w:sz="0" w:space="0" w:color="auto"/>
            <w:bottom w:val="none" w:sz="0" w:space="0" w:color="auto"/>
            <w:right w:val="none" w:sz="0" w:space="0" w:color="auto"/>
          </w:divBdr>
        </w:div>
        <w:div w:id="1956671690">
          <w:marLeft w:val="640"/>
          <w:marRight w:val="0"/>
          <w:marTop w:val="0"/>
          <w:marBottom w:val="0"/>
          <w:divBdr>
            <w:top w:val="none" w:sz="0" w:space="0" w:color="auto"/>
            <w:left w:val="none" w:sz="0" w:space="0" w:color="auto"/>
            <w:bottom w:val="none" w:sz="0" w:space="0" w:color="auto"/>
            <w:right w:val="none" w:sz="0" w:space="0" w:color="auto"/>
          </w:divBdr>
        </w:div>
        <w:div w:id="554777598">
          <w:marLeft w:val="640"/>
          <w:marRight w:val="0"/>
          <w:marTop w:val="0"/>
          <w:marBottom w:val="0"/>
          <w:divBdr>
            <w:top w:val="none" w:sz="0" w:space="0" w:color="auto"/>
            <w:left w:val="none" w:sz="0" w:space="0" w:color="auto"/>
            <w:bottom w:val="none" w:sz="0" w:space="0" w:color="auto"/>
            <w:right w:val="none" w:sz="0" w:space="0" w:color="auto"/>
          </w:divBdr>
        </w:div>
        <w:div w:id="123694218">
          <w:marLeft w:val="640"/>
          <w:marRight w:val="0"/>
          <w:marTop w:val="0"/>
          <w:marBottom w:val="0"/>
          <w:divBdr>
            <w:top w:val="none" w:sz="0" w:space="0" w:color="auto"/>
            <w:left w:val="none" w:sz="0" w:space="0" w:color="auto"/>
            <w:bottom w:val="none" w:sz="0" w:space="0" w:color="auto"/>
            <w:right w:val="none" w:sz="0" w:space="0" w:color="auto"/>
          </w:divBdr>
        </w:div>
        <w:div w:id="130907475">
          <w:marLeft w:val="640"/>
          <w:marRight w:val="0"/>
          <w:marTop w:val="0"/>
          <w:marBottom w:val="0"/>
          <w:divBdr>
            <w:top w:val="none" w:sz="0" w:space="0" w:color="auto"/>
            <w:left w:val="none" w:sz="0" w:space="0" w:color="auto"/>
            <w:bottom w:val="none" w:sz="0" w:space="0" w:color="auto"/>
            <w:right w:val="none" w:sz="0" w:space="0" w:color="auto"/>
          </w:divBdr>
        </w:div>
        <w:div w:id="404301380">
          <w:marLeft w:val="640"/>
          <w:marRight w:val="0"/>
          <w:marTop w:val="0"/>
          <w:marBottom w:val="0"/>
          <w:divBdr>
            <w:top w:val="none" w:sz="0" w:space="0" w:color="auto"/>
            <w:left w:val="none" w:sz="0" w:space="0" w:color="auto"/>
            <w:bottom w:val="none" w:sz="0" w:space="0" w:color="auto"/>
            <w:right w:val="none" w:sz="0" w:space="0" w:color="auto"/>
          </w:divBdr>
        </w:div>
        <w:div w:id="536090400">
          <w:marLeft w:val="640"/>
          <w:marRight w:val="0"/>
          <w:marTop w:val="0"/>
          <w:marBottom w:val="0"/>
          <w:divBdr>
            <w:top w:val="none" w:sz="0" w:space="0" w:color="auto"/>
            <w:left w:val="none" w:sz="0" w:space="0" w:color="auto"/>
            <w:bottom w:val="none" w:sz="0" w:space="0" w:color="auto"/>
            <w:right w:val="none" w:sz="0" w:space="0" w:color="auto"/>
          </w:divBdr>
        </w:div>
        <w:div w:id="950085229">
          <w:marLeft w:val="640"/>
          <w:marRight w:val="0"/>
          <w:marTop w:val="0"/>
          <w:marBottom w:val="0"/>
          <w:divBdr>
            <w:top w:val="none" w:sz="0" w:space="0" w:color="auto"/>
            <w:left w:val="none" w:sz="0" w:space="0" w:color="auto"/>
            <w:bottom w:val="none" w:sz="0" w:space="0" w:color="auto"/>
            <w:right w:val="none" w:sz="0" w:space="0" w:color="auto"/>
          </w:divBdr>
        </w:div>
      </w:divsChild>
    </w:div>
    <w:div w:id="1184513653">
      <w:bodyDiv w:val="1"/>
      <w:marLeft w:val="0"/>
      <w:marRight w:val="0"/>
      <w:marTop w:val="0"/>
      <w:marBottom w:val="0"/>
      <w:divBdr>
        <w:top w:val="none" w:sz="0" w:space="0" w:color="auto"/>
        <w:left w:val="none" w:sz="0" w:space="0" w:color="auto"/>
        <w:bottom w:val="none" w:sz="0" w:space="0" w:color="auto"/>
        <w:right w:val="none" w:sz="0" w:space="0" w:color="auto"/>
      </w:divBdr>
      <w:divsChild>
        <w:div w:id="1624384118">
          <w:marLeft w:val="640"/>
          <w:marRight w:val="0"/>
          <w:marTop w:val="0"/>
          <w:marBottom w:val="0"/>
          <w:divBdr>
            <w:top w:val="none" w:sz="0" w:space="0" w:color="auto"/>
            <w:left w:val="none" w:sz="0" w:space="0" w:color="auto"/>
            <w:bottom w:val="none" w:sz="0" w:space="0" w:color="auto"/>
            <w:right w:val="none" w:sz="0" w:space="0" w:color="auto"/>
          </w:divBdr>
        </w:div>
        <w:div w:id="718744816">
          <w:marLeft w:val="640"/>
          <w:marRight w:val="0"/>
          <w:marTop w:val="0"/>
          <w:marBottom w:val="0"/>
          <w:divBdr>
            <w:top w:val="none" w:sz="0" w:space="0" w:color="auto"/>
            <w:left w:val="none" w:sz="0" w:space="0" w:color="auto"/>
            <w:bottom w:val="none" w:sz="0" w:space="0" w:color="auto"/>
            <w:right w:val="none" w:sz="0" w:space="0" w:color="auto"/>
          </w:divBdr>
        </w:div>
        <w:div w:id="48506565">
          <w:marLeft w:val="640"/>
          <w:marRight w:val="0"/>
          <w:marTop w:val="0"/>
          <w:marBottom w:val="0"/>
          <w:divBdr>
            <w:top w:val="none" w:sz="0" w:space="0" w:color="auto"/>
            <w:left w:val="none" w:sz="0" w:space="0" w:color="auto"/>
            <w:bottom w:val="none" w:sz="0" w:space="0" w:color="auto"/>
            <w:right w:val="none" w:sz="0" w:space="0" w:color="auto"/>
          </w:divBdr>
        </w:div>
        <w:div w:id="2019579333">
          <w:marLeft w:val="640"/>
          <w:marRight w:val="0"/>
          <w:marTop w:val="0"/>
          <w:marBottom w:val="0"/>
          <w:divBdr>
            <w:top w:val="none" w:sz="0" w:space="0" w:color="auto"/>
            <w:left w:val="none" w:sz="0" w:space="0" w:color="auto"/>
            <w:bottom w:val="none" w:sz="0" w:space="0" w:color="auto"/>
            <w:right w:val="none" w:sz="0" w:space="0" w:color="auto"/>
          </w:divBdr>
        </w:div>
        <w:div w:id="296768021">
          <w:marLeft w:val="640"/>
          <w:marRight w:val="0"/>
          <w:marTop w:val="0"/>
          <w:marBottom w:val="0"/>
          <w:divBdr>
            <w:top w:val="none" w:sz="0" w:space="0" w:color="auto"/>
            <w:left w:val="none" w:sz="0" w:space="0" w:color="auto"/>
            <w:bottom w:val="none" w:sz="0" w:space="0" w:color="auto"/>
            <w:right w:val="none" w:sz="0" w:space="0" w:color="auto"/>
          </w:divBdr>
        </w:div>
        <w:div w:id="162597646">
          <w:marLeft w:val="640"/>
          <w:marRight w:val="0"/>
          <w:marTop w:val="0"/>
          <w:marBottom w:val="0"/>
          <w:divBdr>
            <w:top w:val="none" w:sz="0" w:space="0" w:color="auto"/>
            <w:left w:val="none" w:sz="0" w:space="0" w:color="auto"/>
            <w:bottom w:val="none" w:sz="0" w:space="0" w:color="auto"/>
            <w:right w:val="none" w:sz="0" w:space="0" w:color="auto"/>
          </w:divBdr>
        </w:div>
        <w:div w:id="464350613">
          <w:marLeft w:val="640"/>
          <w:marRight w:val="0"/>
          <w:marTop w:val="0"/>
          <w:marBottom w:val="0"/>
          <w:divBdr>
            <w:top w:val="none" w:sz="0" w:space="0" w:color="auto"/>
            <w:left w:val="none" w:sz="0" w:space="0" w:color="auto"/>
            <w:bottom w:val="none" w:sz="0" w:space="0" w:color="auto"/>
            <w:right w:val="none" w:sz="0" w:space="0" w:color="auto"/>
          </w:divBdr>
        </w:div>
        <w:div w:id="407583928">
          <w:marLeft w:val="640"/>
          <w:marRight w:val="0"/>
          <w:marTop w:val="0"/>
          <w:marBottom w:val="0"/>
          <w:divBdr>
            <w:top w:val="none" w:sz="0" w:space="0" w:color="auto"/>
            <w:left w:val="none" w:sz="0" w:space="0" w:color="auto"/>
            <w:bottom w:val="none" w:sz="0" w:space="0" w:color="auto"/>
            <w:right w:val="none" w:sz="0" w:space="0" w:color="auto"/>
          </w:divBdr>
        </w:div>
        <w:div w:id="2131195211">
          <w:marLeft w:val="640"/>
          <w:marRight w:val="0"/>
          <w:marTop w:val="0"/>
          <w:marBottom w:val="0"/>
          <w:divBdr>
            <w:top w:val="none" w:sz="0" w:space="0" w:color="auto"/>
            <w:left w:val="none" w:sz="0" w:space="0" w:color="auto"/>
            <w:bottom w:val="none" w:sz="0" w:space="0" w:color="auto"/>
            <w:right w:val="none" w:sz="0" w:space="0" w:color="auto"/>
          </w:divBdr>
        </w:div>
        <w:div w:id="1568222994">
          <w:marLeft w:val="640"/>
          <w:marRight w:val="0"/>
          <w:marTop w:val="0"/>
          <w:marBottom w:val="0"/>
          <w:divBdr>
            <w:top w:val="none" w:sz="0" w:space="0" w:color="auto"/>
            <w:left w:val="none" w:sz="0" w:space="0" w:color="auto"/>
            <w:bottom w:val="none" w:sz="0" w:space="0" w:color="auto"/>
            <w:right w:val="none" w:sz="0" w:space="0" w:color="auto"/>
          </w:divBdr>
        </w:div>
        <w:div w:id="1412462376">
          <w:marLeft w:val="640"/>
          <w:marRight w:val="0"/>
          <w:marTop w:val="0"/>
          <w:marBottom w:val="0"/>
          <w:divBdr>
            <w:top w:val="none" w:sz="0" w:space="0" w:color="auto"/>
            <w:left w:val="none" w:sz="0" w:space="0" w:color="auto"/>
            <w:bottom w:val="none" w:sz="0" w:space="0" w:color="auto"/>
            <w:right w:val="none" w:sz="0" w:space="0" w:color="auto"/>
          </w:divBdr>
        </w:div>
        <w:div w:id="1440447178">
          <w:marLeft w:val="640"/>
          <w:marRight w:val="0"/>
          <w:marTop w:val="0"/>
          <w:marBottom w:val="0"/>
          <w:divBdr>
            <w:top w:val="none" w:sz="0" w:space="0" w:color="auto"/>
            <w:left w:val="none" w:sz="0" w:space="0" w:color="auto"/>
            <w:bottom w:val="none" w:sz="0" w:space="0" w:color="auto"/>
            <w:right w:val="none" w:sz="0" w:space="0" w:color="auto"/>
          </w:divBdr>
        </w:div>
        <w:div w:id="1348486087">
          <w:marLeft w:val="640"/>
          <w:marRight w:val="0"/>
          <w:marTop w:val="0"/>
          <w:marBottom w:val="0"/>
          <w:divBdr>
            <w:top w:val="none" w:sz="0" w:space="0" w:color="auto"/>
            <w:left w:val="none" w:sz="0" w:space="0" w:color="auto"/>
            <w:bottom w:val="none" w:sz="0" w:space="0" w:color="auto"/>
            <w:right w:val="none" w:sz="0" w:space="0" w:color="auto"/>
          </w:divBdr>
        </w:div>
        <w:div w:id="1186140964">
          <w:marLeft w:val="640"/>
          <w:marRight w:val="0"/>
          <w:marTop w:val="0"/>
          <w:marBottom w:val="0"/>
          <w:divBdr>
            <w:top w:val="none" w:sz="0" w:space="0" w:color="auto"/>
            <w:left w:val="none" w:sz="0" w:space="0" w:color="auto"/>
            <w:bottom w:val="none" w:sz="0" w:space="0" w:color="auto"/>
            <w:right w:val="none" w:sz="0" w:space="0" w:color="auto"/>
          </w:divBdr>
        </w:div>
        <w:div w:id="1399014149">
          <w:marLeft w:val="640"/>
          <w:marRight w:val="0"/>
          <w:marTop w:val="0"/>
          <w:marBottom w:val="0"/>
          <w:divBdr>
            <w:top w:val="none" w:sz="0" w:space="0" w:color="auto"/>
            <w:left w:val="none" w:sz="0" w:space="0" w:color="auto"/>
            <w:bottom w:val="none" w:sz="0" w:space="0" w:color="auto"/>
            <w:right w:val="none" w:sz="0" w:space="0" w:color="auto"/>
          </w:divBdr>
        </w:div>
        <w:div w:id="665088071">
          <w:marLeft w:val="640"/>
          <w:marRight w:val="0"/>
          <w:marTop w:val="0"/>
          <w:marBottom w:val="0"/>
          <w:divBdr>
            <w:top w:val="none" w:sz="0" w:space="0" w:color="auto"/>
            <w:left w:val="none" w:sz="0" w:space="0" w:color="auto"/>
            <w:bottom w:val="none" w:sz="0" w:space="0" w:color="auto"/>
            <w:right w:val="none" w:sz="0" w:space="0" w:color="auto"/>
          </w:divBdr>
        </w:div>
        <w:div w:id="275020752">
          <w:marLeft w:val="640"/>
          <w:marRight w:val="0"/>
          <w:marTop w:val="0"/>
          <w:marBottom w:val="0"/>
          <w:divBdr>
            <w:top w:val="none" w:sz="0" w:space="0" w:color="auto"/>
            <w:left w:val="none" w:sz="0" w:space="0" w:color="auto"/>
            <w:bottom w:val="none" w:sz="0" w:space="0" w:color="auto"/>
            <w:right w:val="none" w:sz="0" w:space="0" w:color="auto"/>
          </w:divBdr>
        </w:div>
        <w:div w:id="2115242141">
          <w:marLeft w:val="640"/>
          <w:marRight w:val="0"/>
          <w:marTop w:val="0"/>
          <w:marBottom w:val="0"/>
          <w:divBdr>
            <w:top w:val="none" w:sz="0" w:space="0" w:color="auto"/>
            <w:left w:val="none" w:sz="0" w:space="0" w:color="auto"/>
            <w:bottom w:val="none" w:sz="0" w:space="0" w:color="auto"/>
            <w:right w:val="none" w:sz="0" w:space="0" w:color="auto"/>
          </w:divBdr>
        </w:div>
        <w:div w:id="2119449505">
          <w:marLeft w:val="640"/>
          <w:marRight w:val="0"/>
          <w:marTop w:val="0"/>
          <w:marBottom w:val="0"/>
          <w:divBdr>
            <w:top w:val="none" w:sz="0" w:space="0" w:color="auto"/>
            <w:left w:val="none" w:sz="0" w:space="0" w:color="auto"/>
            <w:bottom w:val="none" w:sz="0" w:space="0" w:color="auto"/>
            <w:right w:val="none" w:sz="0" w:space="0" w:color="auto"/>
          </w:divBdr>
        </w:div>
        <w:div w:id="904560546">
          <w:marLeft w:val="640"/>
          <w:marRight w:val="0"/>
          <w:marTop w:val="0"/>
          <w:marBottom w:val="0"/>
          <w:divBdr>
            <w:top w:val="none" w:sz="0" w:space="0" w:color="auto"/>
            <w:left w:val="none" w:sz="0" w:space="0" w:color="auto"/>
            <w:bottom w:val="none" w:sz="0" w:space="0" w:color="auto"/>
            <w:right w:val="none" w:sz="0" w:space="0" w:color="auto"/>
          </w:divBdr>
        </w:div>
        <w:div w:id="519052548">
          <w:marLeft w:val="640"/>
          <w:marRight w:val="0"/>
          <w:marTop w:val="0"/>
          <w:marBottom w:val="0"/>
          <w:divBdr>
            <w:top w:val="none" w:sz="0" w:space="0" w:color="auto"/>
            <w:left w:val="none" w:sz="0" w:space="0" w:color="auto"/>
            <w:bottom w:val="none" w:sz="0" w:space="0" w:color="auto"/>
            <w:right w:val="none" w:sz="0" w:space="0" w:color="auto"/>
          </w:divBdr>
        </w:div>
        <w:div w:id="999500915">
          <w:marLeft w:val="640"/>
          <w:marRight w:val="0"/>
          <w:marTop w:val="0"/>
          <w:marBottom w:val="0"/>
          <w:divBdr>
            <w:top w:val="none" w:sz="0" w:space="0" w:color="auto"/>
            <w:left w:val="none" w:sz="0" w:space="0" w:color="auto"/>
            <w:bottom w:val="none" w:sz="0" w:space="0" w:color="auto"/>
            <w:right w:val="none" w:sz="0" w:space="0" w:color="auto"/>
          </w:divBdr>
        </w:div>
        <w:div w:id="1334843469">
          <w:marLeft w:val="640"/>
          <w:marRight w:val="0"/>
          <w:marTop w:val="0"/>
          <w:marBottom w:val="0"/>
          <w:divBdr>
            <w:top w:val="none" w:sz="0" w:space="0" w:color="auto"/>
            <w:left w:val="none" w:sz="0" w:space="0" w:color="auto"/>
            <w:bottom w:val="none" w:sz="0" w:space="0" w:color="auto"/>
            <w:right w:val="none" w:sz="0" w:space="0" w:color="auto"/>
          </w:divBdr>
        </w:div>
        <w:div w:id="1395395193">
          <w:marLeft w:val="640"/>
          <w:marRight w:val="0"/>
          <w:marTop w:val="0"/>
          <w:marBottom w:val="0"/>
          <w:divBdr>
            <w:top w:val="none" w:sz="0" w:space="0" w:color="auto"/>
            <w:left w:val="none" w:sz="0" w:space="0" w:color="auto"/>
            <w:bottom w:val="none" w:sz="0" w:space="0" w:color="auto"/>
            <w:right w:val="none" w:sz="0" w:space="0" w:color="auto"/>
          </w:divBdr>
        </w:div>
        <w:div w:id="1445151909">
          <w:marLeft w:val="640"/>
          <w:marRight w:val="0"/>
          <w:marTop w:val="0"/>
          <w:marBottom w:val="0"/>
          <w:divBdr>
            <w:top w:val="none" w:sz="0" w:space="0" w:color="auto"/>
            <w:left w:val="none" w:sz="0" w:space="0" w:color="auto"/>
            <w:bottom w:val="none" w:sz="0" w:space="0" w:color="auto"/>
            <w:right w:val="none" w:sz="0" w:space="0" w:color="auto"/>
          </w:divBdr>
        </w:div>
        <w:div w:id="443043267">
          <w:marLeft w:val="640"/>
          <w:marRight w:val="0"/>
          <w:marTop w:val="0"/>
          <w:marBottom w:val="0"/>
          <w:divBdr>
            <w:top w:val="none" w:sz="0" w:space="0" w:color="auto"/>
            <w:left w:val="none" w:sz="0" w:space="0" w:color="auto"/>
            <w:bottom w:val="none" w:sz="0" w:space="0" w:color="auto"/>
            <w:right w:val="none" w:sz="0" w:space="0" w:color="auto"/>
          </w:divBdr>
        </w:div>
        <w:div w:id="1334601672">
          <w:marLeft w:val="640"/>
          <w:marRight w:val="0"/>
          <w:marTop w:val="0"/>
          <w:marBottom w:val="0"/>
          <w:divBdr>
            <w:top w:val="none" w:sz="0" w:space="0" w:color="auto"/>
            <w:left w:val="none" w:sz="0" w:space="0" w:color="auto"/>
            <w:bottom w:val="none" w:sz="0" w:space="0" w:color="auto"/>
            <w:right w:val="none" w:sz="0" w:space="0" w:color="auto"/>
          </w:divBdr>
        </w:div>
        <w:div w:id="89085666">
          <w:marLeft w:val="640"/>
          <w:marRight w:val="0"/>
          <w:marTop w:val="0"/>
          <w:marBottom w:val="0"/>
          <w:divBdr>
            <w:top w:val="none" w:sz="0" w:space="0" w:color="auto"/>
            <w:left w:val="none" w:sz="0" w:space="0" w:color="auto"/>
            <w:bottom w:val="none" w:sz="0" w:space="0" w:color="auto"/>
            <w:right w:val="none" w:sz="0" w:space="0" w:color="auto"/>
          </w:divBdr>
        </w:div>
        <w:div w:id="1021783597">
          <w:marLeft w:val="640"/>
          <w:marRight w:val="0"/>
          <w:marTop w:val="0"/>
          <w:marBottom w:val="0"/>
          <w:divBdr>
            <w:top w:val="none" w:sz="0" w:space="0" w:color="auto"/>
            <w:left w:val="none" w:sz="0" w:space="0" w:color="auto"/>
            <w:bottom w:val="none" w:sz="0" w:space="0" w:color="auto"/>
            <w:right w:val="none" w:sz="0" w:space="0" w:color="auto"/>
          </w:divBdr>
        </w:div>
        <w:div w:id="399138889">
          <w:marLeft w:val="640"/>
          <w:marRight w:val="0"/>
          <w:marTop w:val="0"/>
          <w:marBottom w:val="0"/>
          <w:divBdr>
            <w:top w:val="none" w:sz="0" w:space="0" w:color="auto"/>
            <w:left w:val="none" w:sz="0" w:space="0" w:color="auto"/>
            <w:bottom w:val="none" w:sz="0" w:space="0" w:color="auto"/>
            <w:right w:val="none" w:sz="0" w:space="0" w:color="auto"/>
          </w:divBdr>
        </w:div>
        <w:div w:id="2056856421">
          <w:marLeft w:val="640"/>
          <w:marRight w:val="0"/>
          <w:marTop w:val="0"/>
          <w:marBottom w:val="0"/>
          <w:divBdr>
            <w:top w:val="none" w:sz="0" w:space="0" w:color="auto"/>
            <w:left w:val="none" w:sz="0" w:space="0" w:color="auto"/>
            <w:bottom w:val="none" w:sz="0" w:space="0" w:color="auto"/>
            <w:right w:val="none" w:sz="0" w:space="0" w:color="auto"/>
          </w:divBdr>
        </w:div>
        <w:div w:id="1997370540">
          <w:marLeft w:val="640"/>
          <w:marRight w:val="0"/>
          <w:marTop w:val="0"/>
          <w:marBottom w:val="0"/>
          <w:divBdr>
            <w:top w:val="none" w:sz="0" w:space="0" w:color="auto"/>
            <w:left w:val="none" w:sz="0" w:space="0" w:color="auto"/>
            <w:bottom w:val="none" w:sz="0" w:space="0" w:color="auto"/>
            <w:right w:val="none" w:sz="0" w:space="0" w:color="auto"/>
          </w:divBdr>
        </w:div>
        <w:div w:id="623535090">
          <w:marLeft w:val="640"/>
          <w:marRight w:val="0"/>
          <w:marTop w:val="0"/>
          <w:marBottom w:val="0"/>
          <w:divBdr>
            <w:top w:val="none" w:sz="0" w:space="0" w:color="auto"/>
            <w:left w:val="none" w:sz="0" w:space="0" w:color="auto"/>
            <w:bottom w:val="none" w:sz="0" w:space="0" w:color="auto"/>
            <w:right w:val="none" w:sz="0" w:space="0" w:color="auto"/>
          </w:divBdr>
        </w:div>
        <w:div w:id="1867253384">
          <w:marLeft w:val="640"/>
          <w:marRight w:val="0"/>
          <w:marTop w:val="0"/>
          <w:marBottom w:val="0"/>
          <w:divBdr>
            <w:top w:val="none" w:sz="0" w:space="0" w:color="auto"/>
            <w:left w:val="none" w:sz="0" w:space="0" w:color="auto"/>
            <w:bottom w:val="none" w:sz="0" w:space="0" w:color="auto"/>
            <w:right w:val="none" w:sz="0" w:space="0" w:color="auto"/>
          </w:divBdr>
        </w:div>
        <w:div w:id="248661629">
          <w:marLeft w:val="640"/>
          <w:marRight w:val="0"/>
          <w:marTop w:val="0"/>
          <w:marBottom w:val="0"/>
          <w:divBdr>
            <w:top w:val="none" w:sz="0" w:space="0" w:color="auto"/>
            <w:left w:val="none" w:sz="0" w:space="0" w:color="auto"/>
            <w:bottom w:val="none" w:sz="0" w:space="0" w:color="auto"/>
            <w:right w:val="none" w:sz="0" w:space="0" w:color="auto"/>
          </w:divBdr>
        </w:div>
        <w:div w:id="1449928468">
          <w:marLeft w:val="640"/>
          <w:marRight w:val="0"/>
          <w:marTop w:val="0"/>
          <w:marBottom w:val="0"/>
          <w:divBdr>
            <w:top w:val="none" w:sz="0" w:space="0" w:color="auto"/>
            <w:left w:val="none" w:sz="0" w:space="0" w:color="auto"/>
            <w:bottom w:val="none" w:sz="0" w:space="0" w:color="auto"/>
            <w:right w:val="none" w:sz="0" w:space="0" w:color="auto"/>
          </w:divBdr>
        </w:div>
        <w:div w:id="906116017">
          <w:marLeft w:val="640"/>
          <w:marRight w:val="0"/>
          <w:marTop w:val="0"/>
          <w:marBottom w:val="0"/>
          <w:divBdr>
            <w:top w:val="none" w:sz="0" w:space="0" w:color="auto"/>
            <w:left w:val="none" w:sz="0" w:space="0" w:color="auto"/>
            <w:bottom w:val="none" w:sz="0" w:space="0" w:color="auto"/>
            <w:right w:val="none" w:sz="0" w:space="0" w:color="auto"/>
          </w:divBdr>
        </w:div>
        <w:div w:id="25185205">
          <w:marLeft w:val="640"/>
          <w:marRight w:val="0"/>
          <w:marTop w:val="0"/>
          <w:marBottom w:val="0"/>
          <w:divBdr>
            <w:top w:val="none" w:sz="0" w:space="0" w:color="auto"/>
            <w:left w:val="none" w:sz="0" w:space="0" w:color="auto"/>
            <w:bottom w:val="none" w:sz="0" w:space="0" w:color="auto"/>
            <w:right w:val="none" w:sz="0" w:space="0" w:color="auto"/>
          </w:divBdr>
        </w:div>
        <w:div w:id="8914619">
          <w:marLeft w:val="640"/>
          <w:marRight w:val="0"/>
          <w:marTop w:val="0"/>
          <w:marBottom w:val="0"/>
          <w:divBdr>
            <w:top w:val="none" w:sz="0" w:space="0" w:color="auto"/>
            <w:left w:val="none" w:sz="0" w:space="0" w:color="auto"/>
            <w:bottom w:val="none" w:sz="0" w:space="0" w:color="auto"/>
            <w:right w:val="none" w:sz="0" w:space="0" w:color="auto"/>
          </w:divBdr>
        </w:div>
      </w:divsChild>
    </w:div>
    <w:div w:id="1275361942">
      <w:bodyDiv w:val="1"/>
      <w:marLeft w:val="0"/>
      <w:marRight w:val="0"/>
      <w:marTop w:val="0"/>
      <w:marBottom w:val="0"/>
      <w:divBdr>
        <w:top w:val="none" w:sz="0" w:space="0" w:color="auto"/>
        <w:left w:val="none" w:sz="0" w:space="0" w:color="auto"/>
        <w:bottom w:val="none" w:sz="0" w:space="0" w:color="auto"/>
        <w:right w:val="none" w:sz="0" w:space="0" w:color="auto"/>
      </w:divBdr>
    </w:div>
    <w:div w:id="1344741538">
      <w:bodyDiv w:val="1"/>
      <w:marLeft w:val="0"/>
      <w:marRight w:val="0"/>
      <w:marTop w:val="0"/>
      <w:marBottom w:val="0"/>
      <w:divBdr>
        <w:top w:val="none" w:sz="0" w:space="0" w:color="auto"/>
        <w:left w:val="none" w:sz="0" w:space="0" w:color="auto"/>
        <w:bottom w:val="none" w:sz="0" w:space="0" w:color="auto"/>
        <w:right w:val="none" w:sz="0" w:space="0" w:color="auto"/>
      </w:divBdr>
      <w:divsChild>
        <w:div w:id="486433034">
          <w:marLeft w:val="640"/>
          <w:marRight w:val="0"/>
          <w:marTop w:val="0"/>
          <w:marBottom w:val="0"/>
          <w:divBdr>
            <w:top w:val="none" w:sz="0" w:space="0" w:color="auto"/>
            <w:left w:val="none" w:sz="0" w:space="0" w:color="auto"/>
            <w:bottom w:val="none" w:sz="0" w:space="0" w:color="auto"/>
            <w:right w:val="none" w:sz="0" w:space="0" w:color="auto"/>
          </w:divBdr>
        </w:div>
        <w:div w:id="1371876711">
          <w:marLeft w:val="640"/>
          <w:marRight w:val="0"/>
          <w:marTop w:val="0"/>
          <w:marBottom w:val="0"/>
          <w:divBdr>
            <w:top w:val="none" w:sz="0" w:space="0" w:color="auto"/>
            <w:left w:val="none" w:sz="0" w:space="0" w:color="auto"/>
            <w:bottom w:val="none" w:sz="0" w:space="0" w:color="auto"/>
            <w:right w:val="none" w:sz="0" w:space="0" w:color="auto"/>
          </w:divBdr>
        </w:div>
        <w:div w:id="1324316198">
          <w:marLeft w:val="640"/>
          <w:marRight w:val="0"/>
          <w:marTop w:val="0"/>
          <w:marBottom w:val="0"/>
          <w:divBdr>
            <w:top w:val="none" w:sz="0" w:space="0" w:color="auto"/>
            <w:left w:val="none" w:sz="0" w:space="0" w:color="auto"/>
            <w:bottom w:val="none" w:sz="0" w:space="0" w:color="auto"/>
            <w:right w:val="none" w:sz="0" w:space="0" w:color="auto"/>
          </w:divBdr>
        </w:div>
        <w:div w:id="1165169620">
          <w:marLeft w:val="640"/>
          <w:marRight w:val="0"/>
          <w:marTop w:val="0"/>
          <w:marBottom w:val="0"/>
          <w:divBdr>
            <w:top w:val="none" w:sz="0" w:space="0" w:color="auto"/>
            <w:left w:val="none" w:sz="0" w:space="0" w:color="auto"/>
            <w:bottom w:val="none" w:sz="0" w:space="0" w:color="auto"/>
            <w:right w:val="none" w:sz="0" w:space="0" w:color="auto"/>
          </w:divBdr>
        </w:div>
        <w:div w:id="988096125">
          <w:marLeft w:val="640"/>
          <w:marRight w:val="0"/>
          <w:marTop w:val="0"/>
          <w:marBottom w:val="0"/>
          <w:divBdr>
            <w:top w:val="none" w:sz="0" w:space="0" w:color="auto"/>
            <w:left w:val="none" w:sz="0" w:space="0" w:color="auto"/>
            <w:bottom w:val="none" w:sz="0" w:space="0" w:color="auto"/>
            <w:right w:val="none" w:sz="0" w:space="0" w:color="auto"/>
          </w:divBdr>
        </w:div>
        <w:div w:id="694425514">
          <w:marLeft w:val="640"/>
          <w:marRight w:val="0"/>
          <w:marTop w:val="0"/>
          <w:marBottom w:val="0"/>
          <w:divBdr>
            <w:top w:val="none" w:sz="0" w:space="0" w:color="auto"/>
            <w:left w:val="none" w:sz="0" w:space="0" w:color="auto"/>
            <w:bottom w:val="none" w:sz="0" w:space="0" w:color="auto"/>
            <w:right w:val="none" w:sz="0" w:space="0" w:color="auto"/>
          </w:divBdr>
        </w:div>
        <w:div w:id="1910652281">
          <w:marLeft w:val="640"/>
          <w:marRight w:val="0"/>
          <w:marTop w:val="0"/>
          <w:marBottom w:val="0"/>
          <w:divBdr>
            <w:top w:val="none" w:sz="0" w:space="0" w:color="auto"/>
            <w:left w:val="none" w:sz="0" w:space="0" w:color="auto"/>
            <w:bottom w:val="none" w:sz="0" w:space="0" w:color="auto"/>
            <w:right w:val="none" w:sz="0" w:space="0" w:color="auto"/>
          </w:divBdr>
        </w:div>
        <w:div w:id="1869294694">
          <w:marLeft w:val="640"/>
          <w:marRight w:val="0"/>
          <w:marTop w:val="0"/>
          <w:marBottom w:val="0"/>
          <w:divBdr>
            <w:top w:val="none" w:sz="0" w:space="0" w:color="auto"/>
            <w:left w:val="none" w:sz="0" w:space="0" w:color="auto"/>
            <w:bottom w:val="none" w:sz="0" w:space="0" w:color="auto"/>
            <w:right w:val="none" w:sz="0" w:space="0" w:color="auto"/>
          </w:divBdr>
        </w:div>
        <w:div w:id="1312564522">
          <w:marLeft w:val="640"/>
          <w:marRight w:val="0"/>
          <w:marTop w:val="0"/>
          <w:marBottom w:val="0"/>
          <w:divBdr>
            <w:top w:val="none" w:sz="0" w:space="0" w:color="auto"/>
            <w:left w:val="none" w:sz="0" w:space="0" w:color="auto"/>
            <w:bottom w:val="none" w:sz="0" w:space="0" w:color="auto"/>
            <w:right w:val="none" w:sz="0" w:space="0" w:color="auto"/>
          </w:divBdr>
        </w:div>
        <w:div w:id="1205869704">
          <w:marLeft w:val="640"/>
          <w:marRight w:val="0"/>
          <w:marTop w:val="0"/>
          <w:marBottom w:val="0"/>
          <w:divBdr>
            <w:top w:val="none" w:sz="0" w:space="0" w:color="auto"/>
            <w:left w:val="none" w:sz="0" w:space="0" w:color="auto"/>
            <w:bottom w:val="none" w:sz="0" w:space="0" w:color="auto"/>
            <w:right w:val="none" w:sz="0" w:space="0" w:color="auto"/>
          </w:divBdr>
        </w:div>
        <w:div w:id="743719930">
          <w:marLeft w:val="640"/>
          <w:marRight w:val="0"/>
          <w:marTop w:val="0"/>
          <w:marBottom w:val="0"/>
          <w:divBdr>
            <w:top w:val="none" w:sz="0" w:space="0" w:color="auto"/>
            <w:left w:val="none" w:sz="0" w:space="0" w:color="auto"/>
            <w:bottom w:val="none" w:sz="0" w:space="0" w:color="auto"/>
            <w:right w:val="none" w:sz="0" w:space="0" w:color="auto"/>
          </w:divBdr>
        </w:div>
        <w:div w:id="1529833395">
          <w:marLeft w:val="640"/>
          <w:marRight w:val="0"/>
          <w:marTop w:val="0"/>
          <w:marBottom w:val="0"/>
          <w:divBdr>
            <w:top w:val="none" w:sz="0" w:space="0" w:color="auto"/>
            <w:left w:val="none" w:sz="0" w:space="0" w:color="auto"/>
            <w:bottom w:val="none" w:sz="0" w:space="0" w:color="auto"/>
            <w:right w:val="none" w:sz="0" w:space="0" w:color="auto"/>
          </w:divBdr>
        </w:div>
        <w:div w:id="1800145908">
          <w:marLeft w:val="640"/>
          <w:marRight w:val="0"/>
          <w:marTop w:val="0"/>
          <w:marBottom w:val="0"/>
          <w:divBdr>
            <w:top w:val="none" w:sz="0" w:space="0" w:color="auto"/>
            <w:left w:val="none" w:sz="0" w:space="0" w:color="auto"/>
            <w:bottom w:val="none" w:sz="0" w:space="0" w:color="auto"/>
            <w:right w:val="none" w:sz="0" w:space="0" w:color="auto"/>
          </w:divBdr>
        </w:div>
        <w:div w:id="386758210">
          <w:marLeft w:val="640"/>
          <w:marRight w:val="0"/>
          <w:marTop w:val="0"/>
          <w:marBottom w:val="0"/>
          <w:divBdr>
            <w:top w:val="none" w:sz="0" w:space="0" w:color="auto"/>
            <w:left w:val="none" w:sz="0" w:space="0" w:color="auto"/>
            <w:bottom w:val="none" w:sz="0" w:space="0" w:color="auto"/>
            <w:right w:val="none" w:sz="0" w:space="0" w:color="auto"/>
          </w:divBdr>
        </w:div>
        <w:div w:id="2082362394">
          <w:marLeft w:val="640"/>
          <w:marRight w:val="0"/>
          <w:marTop w:val="0"/>
          <w:marBottom w:val="0"/>
          <w:divBdr>
            <w:top w:val="none" w:sz="0" w:space="0" w:color="auto"/>
            <w:left w:val="none" w:sz="0" w:space="0" w:color="auto"/>
            <w:bottom w:val="none" w:sz="0" w:space="0" w:color="auto"/>
            <w:right w:val="none" w:sz="0" w:space="0" w:color="auto"/>
          </w:divBdr>
        </w:div>
        <w:div w:id="455102701">
          <w:marLeft w:val="640"/>
          <w:marRight w:val="0"/>
          <w:marTop w:val="0"/>
          <w:marBottom w:val="0"/>
          <w:divBdr>
            <w:top w:val="none" w:sz="0" w:space="0" w:color="auto"/>
            <w:left w:val="none" w:sz="0" w:space="0" w:color="auto"/>
            <w:bottom w:val="none" w:sz="0" w:space="0" w:color="auto"/>
            <w:right w:val="none" w:sz="0" w:space="0" w:color="auto"/>
          </w:divBdr>
        </w:div>
        <w:div w:id="756249795">
          <w:marLeft w:val="640"/>
          <w:marRight w:val="0"/>
          <w:marTop w:val="0"/>
          <w:marBottom w:val="0"/>
          <w:divBdr>
            <w:top w:val="none" w:sz="0" w:space="0" w:color="auto"/>
            <w:left w:val="none" w:sz="0" w:space="0" w:color="auto"/>
            <w:bottom w:val="none" w:sz="0" w:space="0" w:color="auto"/>
            <w:right w:val="none" w:sz="0" w:space="0" w:color="auto"/>
          </w:divBdr>
        </w:div>
        <w:div w:id="73354699">
          <w:marLeft w:val="640"/>
          <w:marRight w:val="0"/>
          <w:marTop w:val="0"/>
          <w:marBottom w:val="0"/>
          <w:divBdr>
            <w:top w:val="none" w:sz="0" w:space="0" w:color="auto"/>
            <w:left w:val="none" w:sz="0" w:space="0" w:color="auto"/>
            <w:bottom w:val="none" w:sz="0" w:space="0" w:color="auto"/>
            <w:right w:val="none" w:sz="0" w:space="0" w:color="auto"/>
          </w:divBdr>
        </w:div>
        <w:div w:id="1955944741">
          <w:marLeft w:val="640"/>
          <w:marRight w:val="0"/>
          <w:marTop w:val="0"/>
          <w:marBottom w:val="0"/>
          <w:divBdr>
            <w:top w:val="none" w:sz="0" w:space="0" w:color="auto"/>
            <w:left w:val="none" w:sz="0" w:space="0" w:color="auto"/>
            <w:bottom w:val="none" w:sz="0" w:space="0" w:color="auto"/>
            <w:right w:val="none" w:sz="0" w:space="0" w:color="auto"/>
          </w:divBdr>
        </w:div>
        <w:div w:id="357203727">
          <w:marLeft w:val="640"/>
          <w:marRight w:val="0"/>
          <w:marTop w:val="0"/>
          <w:marBottom w:val="0"/>
          <w:divBdr>
            <w:top w:val="none" w:sz="0" w:space="0" w:color="auto"/>
            <w:left w:val="none" w:sz="0" w:space="0" w:color="auto"/>
            <w:bottom w:val="none" w:sz="0" w:space="0" w:color="auto"/>
            <w:right w:val="none" w:sz="0" w:space="0" w:color="auto"/>
          </w:divBdr>
        </w:div>
        <w:div w:id="379285686">
          <w:marLeft w:val="640"/>
          <w:marRight w:val="0"/>
          <w:marTop w:val="0"/>
          <w:marBottom w:val="0"/>
          <w:divBdr>
            <w:top w:val="none" w:sz="0" w:space="0" w:color="auto"/>
            <w:left w:val="none" w:sz="0" w:space="0" w:color="auto"/>
            <w:bottom w:val="none" w:sz="0" w:space="0" w:color="auto"/>
            <w:right w:val="none" w:sz="0" w:space="0" w:color="auto"/>
          </w:divBdr>
        </w:div>
        <w:div w:id="655232783">
          <w:marLeft w:val="640"/>
          <w:marRight w:val="0"/>
          <w:marTop w:val="0"/>
          <w:marBottom w:val="0"/>
          <w:divBdr>
            <w:top w:val="none" w:sz="0" w:space="0" w:color="auto"/>
            <w:left w:val="none" w:sz="0" w:space="0" w:color="auto"/>
            <w:bottom w:val="none" w:sz="0" w:space="0" w:color="auto"/>
            <w:right w:val="none" w:sz="0" w:space="0" w:color="auto"/>
          </w:divBdr>
        </w:div>
        <w:div w:id="1351687654">
          <w:marLeft w:val="640"/>
          <w:marRight w:val="0"/>
          <w:marTop w:val="0"/>
          <w:marBottom w:val="0"/>
          <w:divBdr>
            <w:top w:val="none" w:sz="0" w:space="0" w:color="auto"/>
            <w:left w:val="none" w:sz="0" w:space="0" w:color="auto"/>
            <w:bottom w:val="none" w:sz="0" w:space="0" w:color="auto"/>
            <w:right w:val="none" w:sz="0" w:space="0" w:color="auto"/>
          </w:divBdr>
        </w:div>
        <w:div w:id="15467112">
          <w:marLeft w:val="640"/>
          <w:marRight w:val="0"/>
          <w:marTop w:val="0"/>
          <w:marBottom w:val="0"/>
          <w:divBdr>
            <w:top w:val="none" w:sz="0" w:space="0" w:color="auto"/>
            <w:left w:val="none" w:sz="0" w:space="0" w:color="auto"/>
            <w:bottom w:val="none" w:sz="0" w:space="0" w:color="auto"/>
            <w:right w:val="none" w:sz="0" w:space="0" w:color="auto"/>
          </w:divBdr>
        </w:div>
        <w:div w:id="1360542077">
          <w:marLeft w:val="640"/>
          <w:marRight w:val="0"/>
          <w:marTop w:val="0"/>
          <w:marBottom w:val="0"/>
          <w:divBdr>
            <w:top w:val="none" w:sz="0" w:space="0" w:color="auto"/>
            <w:left w:val="none" w:sz="0" w:space="0" w:color="auto"/>
            <w:bottom w:val="none" w:sz="0" w:space="0" w:color="auto"/>
            <w:right w:val="none" w:sz="0" w:space="0" w:color="auto"/>
          </w:divBdr>
        </w:div>
        <w:div w:id="33821055">
          <w:marLeft w:val="640"/>
          <w:marRight w:val="0"/>
          <w:marTop w:val="0"/>
          <w:marBottom w:val="0"/>
          <w:divBdr>
            <w:top w:val="none" w:sz="0" w:space="0" w:color="auto"/>
            <w:left w:val="none" w:sz="0" w:space="0" w:color="auto"/>
            <w:bottom w:val="none" w:sz="0" w:space="0" w:color="auto"/>
            <w:right w:val="none" w:sz="0" w:space="0" w:color="auto"/>
          </w:divBdr>
        </w:div>
        <w:div w:id="1181318467">
          <w:marLeft w:val="640"/>
          <w:marRight w:val="0"/>
          <w:marTop w:val="0"/>
          <w:marBottom w:val="0"/>
          <w:divBdr>
            <w:top w:val="none" w:sz="0" w:space="0" w:color="auto"/>
            <w:left w:val="none" w:sz="0" w:space="0" w:color="auto"/>
            <w:bottom w:val="none" w:sz="0" w:space="0" w:color="auto"/>
            <w:right w:val="none" w:sz="0" w:space="0" w:color="auto"/>
          </w:divBdr>
        </w:div>
        <w:div w:id="464397747">
          <w:marLeft w:val="640"/>
          <w:marRight w:val="0"/>
          <w:marTop w:val="0"/>
          <w:marBottom w:val="0"/>
          <w:divBdr>
            <w:top w:val="none" w:sz="0" w:space="0" w:color="auto"/>
            <w:left w:val="none" w:sz="0" w:space="0" w:color="auto"/>
            <w:bottom w:val="none" w:sz="0" w:space="0" w:color="auto"/>
            <w:right w:val="none" w:sz="0" w:space="0" w:color="auto"/>
          </w:divBdr>
        </w:div>
        <w:div w:id="1487284481">
          <w:marLeft w:val="640"/>
          <w:marRight w:val="0"/>
          <w:marTop w:val="0"/>
          <w:marBottom w:val="0"/>
          <w:divBdr>
            <w:top w:val="none" w:sz="0" w:space="0" w:color="auto"/>
            <w:left w:val="none" w:sz="0" w:space="0" w:color="auto"/>
            <w:bottom w:val="none" w:sz="0" w:space="0" w:color="auto"/>
            <w:right w:val="none" w:sz="0" w:space="0" w:color="auto"/>
          </w:divBdr>
        </w:div>
        <w:div w:id="523789221">
          <w:marLeft w:val="640"/>
          <w:marRight w:val="0"/>
          <w:marTop w:val="0"/>
          <w:marBottom w:val="0"/>
          <w:divBdr>
            <w:top w:val="none" w:sz="0" w:space="0" w:color="auto"/>
            <w:left w:val="none" w:sz="0" w:space="0" w:color="auto"/>
            <w:bottom w:val="none" w:sz="0" w:space="0" w:color="auto"/>
            <w:right w:val="none" w:sz="0" w:space="0" w:color="auto"/>
          </w:divBdr>
        </w:div>
        <w:div w:id="1773816301">
          <w:marLeft w:val="640"/>
          <w:marRight w:val="0"/>
          <w:marTop w:val="0"/>
          <w:marBottom w:val="0"/>
          <w:divBdr>
            <w:top w:val="none" w:sz="0" w:space="0" w:color="auto"/>
            <w:left w:val="none" w:sz="0" w:space="0" w:color="auto"/>
            <w:bottom w:val="none" w:sz="0" w:space="0" w:color="auto"/>
            <w:right w:val="none" w:sz="0" w:space="0" w:color="auto"/>
          </w:divBdr>
        </w:div>
        <w:div w:id="965626933">
          <w:marLeft w:val="640"/>
          <w:marRight w:val="0"/>
          <w:marTop w:val="0"/>
          <w:marBottom w:val="0"/>
          <w:divBdr>
            <w:top w:val="none" w:sz="0" w:space="0" w:color="auto"/>
            <w:left w:val="none" w:sz="0" w:space="0" w:color="auto"/>
            <w:bottom w:val="none" w:sz="0" w:space="0" w:color="auto"/>
            <w:right w:val="none" w:sz="0" w:space="0" w:color="auto"/>
          </w:divBdr>
        </w:div>
        <w:div w:id="462772883">
          <w:marLeft w:val="640"/>
          <w:marRight w:val="0"/>
          <w:marTop w:val="0"/>
          <w:marBottom w:val="0"/>
          <w:divBdr>
            <w:top w:val="none" w:sz="0" w:space="0" w:color="auto"/>
            <w:left w:val="none" w:sz="0" w:space="0" w:color="auto"/>
            <w:bottom w:val="none" w:sz="0" w:space="0" w:color="auto"/>
            <w:right w:val="none" w:sz="0" w:space="0" w:color="auto"/>
          </w:divBdr>
        </w:div>
        <w:div w:id="1756049651">
          <w:marLeft w:val="640"/>
          <w:marRight w:val="0"/>
          <w:marTop w:val="0"/>
          <w:marBottom w:val="0"/>
          <w:divBdr>
            <w:top w:val="none" w:sz="0" w:space="0" w:color="auto"/>
            <w:left w:val="none" w:sz="0" w:space="0" w:color="auto"/>
            <w:bottom w:val="none" w:sz="0" w:space="0" w:color="auto"/>
            <w:right w:val="none" w:sz="0" w:space="0" w:color="auto"/>
          </w:divBdr>
        </w:div>
        <w:div w:id="1905677830">
          <w:marLeft w:val="640"/>
          <w:marRight w:val="0"/>
          <w:marTop w:val="0"/>
          <w:marBottom w:val="0"/>
          <w:divBdr>
            <w:top w:val="none" w:sz="0" w:space="0" w:color="auto"/>
            <w:left w:val="none" w:sz="0" w:space="0" w:color="auto"/>
            <w:bottom w:val="none" w:sz="0" w:space="0" w:color="auto"/>
            <w:right w:val="none" w:sz="0" w:space="0" w:color="auto"/>
          </w:divBdr>
        </w:div>
        <w:div w:id="1012685483">
          <w:marLeft w:val="640"/>
          <w:marRight w:val="0"/>
          <w:marTop w:val="0"/>
          <w:marBottom w:val="0"/>
          <w:divBdr>
            <w:top w:val="none" w:sz="0" w:space="0" w:color="auto"/>
            <w:left w:val="none" w:sz="0" w:space="0" w:color="auto"/>
            <w:bottom w:val="none" w:sz="0" w:space="0" w:color="auto"/>
            <w:right w:val="none" w:sz="0" w:space="0" w:color="auto"/>
          </w:divBdr>
        </w:div>
        <w:div w:id="1877235894">
          <w:marLeft w:val="640"/>
          <w:marRight w:val="0"/>
          <w:marTop w:val="0"/>
          <w:marBottom w:val="0"/>
          <w:divBdr>
            <w:top w:val="none" w:sz="0" w:space="0" w:color="auto"/>
            <w:left w:val="none" w:sz="0" w:space="0" w:color="auto"/>
            <w:bottom w:val="none" w:sz="0" w:space="0" w:color="auto"/>
            <w:right w:val="none" w:sz="0" w:space="0" w:color="auto"/>
          </w:divBdr>
        </w:div>
        <w:div w:id="1462652442">
          <w:marLeft w:val="640"/>
          <w:marRight w:val="0"/>
          <w:marTop w:val="0"/>
          <w:marBottom w:val="0"/>
          <w:divBdr>
            <w:top w:val="none" w:sz="0" w:space="0" w:color="auto"/>
            <w:left w:val="none" w:sz="0" w:space="0" w:color="auto"/>
            <w:bottom w:val="none" w:sz="0" w:space="0" w:color="auto"/>
            <w:right w:val="none" w:sz="0" w:space="0" w:color="auto"/>
          </w:divBdr>
        </w:div>
      </w:divsChild>
    </w:div>
    <w:div w:id="1846819849">
      <w:bodyDiv w:val="1"/>
      <w:marLeft w:val="0"/>
      <w:marRight w:val="0"/>
      <w:marTop w:val="0"/>
      <w:marBottom w:val="0"/>
      <w:divBdr>
        <w:top w:val="none" w:sz="0" w:space="0" w:color="auto"/>
        <w:left w:val="none" w:sz="0" w:space="0" w:color="auto"/>
        <w:bottom w:val="none" w:sz="0" w:space="0" w:color="auto"/>
        <w:right w:val="none" w:sz="0" w:space="0" w:color="auto"/>
      </w:divBdr>
      <w:divsChild>
        <w:div w:id="994605564">
          <w:marLeft w:val="640"/>
          <w:marRight w:val="0"/>
          <w:marTop w:val="0"/>
          <w:marBottom w:val="0"/>
          <w:divBdr>
            <w:top w:val="none" w:sz="0" w:space="0" w:color="auto"/>
            <w:left w:val="none" w:sz="0" w:space="0" w:color="auto"/>
            <w:bottom w:val="none" w:sz="0" w:space="0" w:color="auto"/>
            <w:right w:val="none" w:sz="0" w:space="0" w:color="auto"/>
          </w:divBdr>
        </w:div>
        <w:div w:id="1417287237">
          <w:marLeft w:val="640"/>
          <w:marRight w:val="0"/>
          <w:marTop w:val="0"/>
          <w:marBottom w:val="0"/>
          <w:divBdr>
            <w:top w:val="none" w:sz="0" w:space="0" w:color="auto"/>
            <w:left w:val="none" w:sz="0" w:space="0" w:color="auto"/>
            <w:bottom w:val="none" w:sz="0" w:space="0" w:color="auto"/>
            <w:right w:val="none" w:sz="0" w:space="0" w:color="auto"/>
          </w:divBdr>
        </w:div>
        <w:div w:id="1577788781">
          <w:marLeft w:val="640"/>
          <w:marRight w:val="0"/>
          <w:marTop w:val="0"/>
          <w:marBottom w:val="0"/>
          <w:divBdr>
            <w:top w:val="none" w:sz="0" w:space="0" w:color="auto"/>
            <w:left w:val="none" w:sz="0" w:space="0" w:color="auto"/>
            <w:bottom w:val="none" w:sz="0" w:space="0" w:color="auto"/>
            <w:right w:val="none" w:sz="0" w:space="0" w:color="auto"/>
          </w:divBdr>
        </w:div>
        <w:div w:id="1710106240">
          <w:marLeft w:val="640"/>
          <w:marRight w:val="0"/>
          <w:marTop w:val="0"/>
          <w:marBottom w:val="0"/>
          <w:divBdr>
            <w:top w:val="none" w:sz="0" w:space="0" w:color="auto"/>
            <w:left w:val="none" w:sz="0" w:space="0" w:color="auto"/>
            <w:bottom w:val="none" w:sz="0" w:space="0" w:color="auto"/>
            <w:right w:val="none" w:sz="0" w:space="0" w:color="auto"/>
          </w:divBdr>
        </w:div>
        <w:div w:id="162162837">
          <w:marLeft w:val="640"/>
          <w:marRight w:val="0"/>
          <w:marTop w:val="0"/>
          <w:marBottom w:val="0"/>
          <w:divBdr>
            <w:top w:val="none" w:sz="0" w:space="0" w:color="auto"/>
            <w:left w:val="none" w:sz="0" w:space="0" w:color="auto"/>
            <w:bottom w:val="none" w:sz="0" w:space="0" w:color="auto"/>
            <w:right w:val="none" w:sz="0" w:space="0" w:color="auto"/>
          </w:divBdr>
        </w:div>
        <w:div w:id="1238857520">
          <w:marLeft w:val="640"/>
          <w:marRight w:val="0"/>
          <w:marTop w:val="0"/>
          <w:marBottom w:val="0"/>
          <w:divBdr>
            <w:top w:val="none" w:sz="0" w:space="0" w:color="auto"/>
            <w:left w:val="none" w:sz="0" w:space="0" w:color="auto"/>
            <w:bottom w:val="none" w:sz="0" w:space="0" w:color="auto"/>
            <w:right w:val="none" w:sz="0" w:space="0" w:color="auto"/>
          </w:divBdr>
        </w:div>
        <w:div w:id="455180139">
          <w:marLeft w:val="640"/>
          <w:marRight w:val="0"/>
          <w:marTop w:val="0"/>
          <w:marBottom w:val="0"/>
          <w:divBdr>
            <w:top w:val="none" w:sz="0" w:space="0" w:color="auto"/>
            <w:left w:val="none" w:sz="0" w:space="0" w:color="auto"/>
            <w:bottom w:val="none" w:sz="0" w:space="0" w:color="auto"/>
            <w:right w:val="none" w:sz="0" w:space="0" w:color="auto"/>
          </w:divBdr>
        </w:div>
        <w:div w:id="1731876498">
          <w:marLeft w:val="640"/>
          <w:marRight w:val="0"/>
          <w:marTop w:val="0"/>
          <w:marBottom w:val="0"/>
          <w:divBdr>
            <w:top w:val="none" w:sz="0" w:space="0" w:color="auto"/>
            <w:left w:val="none" w:sz="0" w:space="0" w:color="auto"/>
            <w:bottom w:val="none" w:sz="0" w:space="0" w:color="auto"/>
            <w:right w:val="none" w:sz="0" w:space="0" w:color="auto"/>
          </w:divBdr>
        </w:div>
        <w:div w:id="873008616">
          <w:marLeft w:val="640"/>
          <w:marRight w:val="0"/>
          <w:marTop w:val="0"/>
          <w:marBottom w:val="0"/>
          <w:divBdr>
            <w:top w:val="none" w:sz="0" w:space="0" w:color="auto"/>
            <w:left w:val="none" w:sz="0" w:space="0" w:color="auto"/>
            <w:bottom w:val="none" w:sz="0" w:space="0" w:color="auto"/>
            <w:right w:val="none" w:sz="0" w:space="0" w:color="auto"/>
          </w:divBdr>
        </w:div>
        <w:div w:id="163515273">
          <w:marLeft w:val="640"/>
          <w:marRight w:val="0"/>
          <w:marTop w:val="0"/>
          <w:marBottom w:val="0"/>
          <w:divBdr>
            <w:top w:val="none" w:sz="0" w:space="0" w:color="auto"/>
            <w:left w:val="none" w:sz="0" w:space="0" w:color="auto"/>
            <w:bottom w:val="none" w:sz="0" w:space="0" w:color="auto"/>
            <w:right w:val="none" w:sz="0" w:space="0" w:color="auto"/>
          </w:divBdr>
        </w:div>
        <w:div w:id="445196613">
          <w:marLeft w:val="640"/>
          <w:marRight w:val="0"/>
          <w:marTop w:val="0"/>
          <w:marBottom w:val="0"/>
          <w:divBdr>
            <w:top w:val="none" w:sz="0" w:space="0" w:color="auto"/>
            <w:left w:val="none" w:sz="0" w:space="0" w:color="auto"/>
            <w:bottom w:val="none" w:sz="0" w:space="0" w:color="auto"/>
            <w:right w:val="none" w:sz="0" w:space="0" w:color="auto"/>
          </w:divBdr>
        </w:div>
        <w:div w:id="1654022125">
          <w:marLeft w:val="640"/>
          <w:marRight w:val="0"/>
          <w:marTop w:val="0"/>
          <w:marBottom w:val="0"/>
          <w:divBdr>
            <w:top w:val="none" w:sz="0" w:space="0" w:color="auto"/>
            <w:left w:val="none" w:sz="0" w:space="0" w:color="auto"/>
            <w:bottom w:val="none" w:sz="0" w:space="0" w:color="auto"/>
            <w:right w:val="none" w:sz="0" w:space="0" w:color="auto"/>
          </w:divBdr>
        </w:div>
        <w:div w:id="758789597">
          <w:marLeft w:val="640"/>
          <w:marRight w:val="0"/>
          <w:marTop w:val="0"/>
          <w:marBottom w:val="0"/>
          <w:divBdr>
            <w:top w:val="none" w:sz="0" w:space="0" w:color="auto"/>
            <w:left w:val="none" w:sz="0" w:space="0" w:color="auto"/>
            <w:bottom w:val="none" w:sz="0" w:space="0" w:color="auto"/>
            <w:right w:val="none" w:sz="0" w:space="0" w:color="auto"/>
          </w:divBdr>
        </w:div>
        <w:div w:id="2092266122">
          <w:marLeft w:val="640"/>
          <w:marRight w:val="0"/>
          <w:marTop w:val="0"/>
          <w:marBottom w:val="0"/>
          <w:divBdr>
            <w:top w:val="none" w:sz="0" w:space="0" w:color="auto"/>
            <w:left w:val="none" w:sz="0" w:space="0" w:color="auto"/>
            <w:bottom w:val="none" w:sz="0" w:space="0" w:color="auto"/>
            <w:right w:val="none" w:sz="0" w:space="0" w:color="auto"/>
          </w:divBdr>
        </w:div>
        <w:div w:id="1399936083">
          <w:marLeft w:val="640"/>
          <w:marRight w:val="0"/>
          <w:marTop w:val="0"/>
          <w:marBottom w:val="0"/>
          <w:divBdr>
            <w:top w:val="none" w:sz="0" w:space="0" w:color="auto"/>
            <w:left w:val="none" w:sz="0" w:space="0" w:color="auto"/>
            <w:bottom w:val="none" w:sz="0" w:space="0" w:color="auto"/>
            <w:right w:val="none" w:sz="0" w:space="0" w:color="auto"/>
          </w:divBdr>
        </w:div>
        <w:div w:id="421803609">
          <w:marLeft w:val="640"/>
          <w:marRight w:val="0"/>
          <w:marTop w:val="0"/>
          <w:marBottom w:val="0"/>
          <w:divBdr>
            <w:top w:val="none" w:sz="0" w:space="0" w:color="auto"/>
            <w:left w:val="none" w:sz="0" w:space="0" w:color="auto"/>
            <w:bottom w:val="none" w:sz="0" w:space="0" w:color="auto"/>
            <w:right w:val="none" w:sz="0" w:space="0" w:color="auto"/>
          </w:divBdr>
        </w:div>
        <w:div w:id="136579010">
          <w:marLeft w:val="640"/>
          <w:marRight w:val="0"/>
          <w:marTop w:val="0"/>
          <w:marBottom w:val="0"/>
          <w:divBdr>
            <w:top w:val="none" w:sz="0" w:space="0" w:color="auto"/>
            <w:left w:val="none" w:sz="0" w:space="0" w:color="auto"/>
            <w:bottom w:val="none" w:sz="0" w:space="0" w:color="auto"/>
            <w:right w:val="none" w:sz="0" w:space="0" w:color="auto"/>
          </w:divBdr>
        </w:div>
        <w:div w:id="665322956">
          <w:marLeft w:val="640"/>
          <w:marRight w:val="0"/>
          <w:marTop w:val="0"/>
          <w:marBottom w:val="0"/>
          <w:divBdr>
            <w:top w:val="none" w:sz="0" w:space="0" w:color="auto"/>
            <w:left w:val="none" w:sz="0" w:space="0" w:color="auto"/>
            <w:bottom w:val="none" w:sz="0" w:space="0" w:color="auto"/>
            <w:right w:val="none" w:sz="0" w:space="0" w:color="auto"/>
          </w:divBdr>
        </w:div>
        <w:div w:id="1775249020">
          <w:marLeft w:val="640"/>
          <w:marRight w:val="0"/>
          <w:marTop w:val="0"/>
          <w:marBottom w:val="0"/>
          <w:divBdr>
            <w:top w:val="none" w:sz="0" w:space="0" w:color="auto"/>
            <w:left w:val="none" w:sz="0" w:space="0" w:color="auto"/>
            <w:bottom w:val="none" w:sz="0" w:space="0" w:color="auto"/>
            <w:right w:val="none" w:sz="0" w:space="0" w:color="auto"/>
          </w:divBdr>
        </w:div>
        <w:div w:id="1825193876">
          <w:marLeft w:val="640"/>
          <w:marRight w:val="0"/>
          <w:marTop w:val="0"/>
          <w:marBottom w:val="0"/>
          <w:divBdr>
            <w:top w:val="none" w:sz="0" w:space="0" w:color="auto"/>
            <w:left w:val="none" w:sz="0" w:space="0" w:color="auto"/>
            <w:bottom w:val="none" w:sz="0" w:space="0" w:color="auto"/>
            <w:right w:val="none" w:sz="0" w:space="0" w:color="auto"/>
          </w:divBdr>
        </w:div>
        <w:div w:id="440339527">
          <w:marLeft w:val="640"/>
          <w:marRight w:val="0"/>
          <w:marTop w:val="0"/>
          <w:marBottom w:val="0"/>
          <w:divBdr>
            <w:top w:val="none" w:sz="0" w:space="0" w:color="auto"/>
            <w:left w:val="none" w:sz="0" w:space="0" w:color="auto"/>
            <w:bottom w:val="none" w:sz="0" w:space="0" w:color="auto"/>
            <w:right w:val="none" w:sz="0" w:space="0" w:color="auto"/>
          </w:divBdr>
        </w:div>
        <w:div w:id="286012183">
          <w:marLeft w:val="640"/>
          <w:marRight w:val="0"/>
          <w:marTop w:val="0"/>
          <w:marBottom w:val="0"/>
          <w:divBdr>
            <w:top w:val="none" w:sz="0" w:space="0" w:color="auto"/>
            <w:left w:val="none" w:sz="0" w:space="0" w:color="auto"/>
            <w:bottom w:val="none" w:sz="0" w:space="0" w:color="auto"/>
            <w:right w:val="none" w:sz="0" w:space="0" w:color="auto"/>
          </w:divBdr>
        </w:div>
        <w:div w:id="360932893">
          <w:marLeft w:val="640"/>
          <w:marRight w:val="0"/>
          <w:marTop w:val="0"/>
          <w:marBottom w:val="0"/>
          <w:divBdr>
            <w:top w:val="none" w:sz="0" w:space="0" w:color="auto"/>
            <w:left w:val="none" w:sz="0" w:space="0" w:color="auto"/>
            <w:bottom w:val="none" w:sz="0" w:space="0" w:color="auto"/>
            <w:right w:val="none" w:sz="0" w:space="0" w:color="auto"/>
          </w:divBdr>
        </w:div>
        <w:div w:id="364446855">
          <w:marLeft w:val="640"/>
          <w:marRight w:val="0"/>
          <w:marTop w:val="0"/>
          <w:marBottom w:val="0"/>
          <w:divBdr>
            <w:top w:val="none" w:sz="0" w:space="0" w:color="auto"/>
            <w:left w:val="none" w:sz="0" w:space="0" w:color="auto"/>
            <w:bottom w:val="none" w:sz="0" w:space="0" w:color="auto"/>
            <w:right w:val="none" w:sz="0" w:space="0" w:color="auto"/>
          </w:divBdr>
        </w:div>
        <w:div w:id="1191604496">
          <w:marLeft w:val="640"/>
          <w:marRight w:val="0"/>
          <w:marTop w:val="0"/>
          <w:marBottom w:val="0"/>
          <w:divBdr>
            <w:top w:val="none" w:sz="0" w:space="0" w:color="auto"/>
            <w:left w:val="none" w:sz="0" w:space="0" w:color="auto"/>
            <w:bottom w:val="none" w:sz="0" w:space="0" w:color="auto"/>
            <w:right w:val="none" w:sz="0" w:space="0" w:color="auto"/>
          </w:divBdr>
        </w:div>
        <w:div w:id="771896835">
          <w:marLeft w:val="640"/>
          <w:marRight w:val="0"/>
          <w:marTop w:val="0"/>
          <w:marBottom w:val="0"/>
          <w:divBdr>
            <w:top w:val="none" w:sz="0" w:space="0" w:color="auto"/>
            <w:left w:val="none" w:sz="0" w:space="0" w:color="auto"/>
            <w:bottom w:val="none" w:sz="0" w:space="0" w:color="auto"/>
            <w:right w:val="none" w:sz="0" w:space="0" w:color="auto"/>
          </w:divBdr>
        </w:div>
        <w:div w:id="938365947">
          <w:marLeft w:val="640"/>
          <w:marRight w:val="0"/>
          <w:marTop w:val="0"/>
          <w:marBottom w:val="0"/>
          <w:divBdr>
            <w:top w:val="none" w:sz="0" w:space="0" w:color="auto"/>
            <w:left w:val="none" w:sz="0" w:space="0" w:color="auto"/>
            <w:bottom w:val="none" w:sz="0" w:space="0" w:color="auto"/>
            <w:right w:val="none" w:sz="0" w:space="0" w:color="auto"/>
          </w:divBdr>
        </w:div>
        <w:div w:id="1474248969">
          <w:marLeft w:val="640"/>
          <w:marRight w:val="0"/>
          <w:marTop w:val="0"/>
          <w:marBottom w:val="0"/>
          <w:divBdr>
            <w:top w:val="none" w:sz="0" w:space="0" w:color="auto"/>
            <w:left w:val="none" w:sz="0" w:space="0" w:color="auto"/>
            <w:bottom w:val="none" w:sz="0" w:space="0" w:color="auto"/>
            <w:right w:val="none" w:sz="0" w:space="0" w:color="auto"/>
          </w:divBdr>
        </w:div>
        <w:div w:id="1393961">
          <w:marLeft w:val="640"/>
          <w:marRight w:val="0"/>
          <w:marTop w:val="0"/>
          <w:marBottom w:val="0"/>
          <w:divBdr>
            <w:top w:val="none" w:sz="0" w:space="0" w:color="auto"/>
            <w:left w:val="none" w:sz="0" w:space="0" w:color="auto"/>
            <w:bottom w:val="none" w:sz="0" w:space="0" w:color="auto"/>
            <w:right w:val="none" w:sz="0" w:space="0" w:color="auto"/>
          </w:divBdr>
        </w:div>
        <w:div w:id="1263801101">
          <w:marLeft w:val="640"/>
          <w:marRight w:val="0"/>
          <w:marTop w:val="0"/>
          <w:marBottom w:val="0"/>
          <w:divBdr>
            <w:top w:val="none" w:sz="0" w:space="0" w:color="auto"/>
            <w:left w:val="none" w:sz="0" w:space="0" w:color="auto"/>
            <w:bottom w:val="none" w:sz="0" w:space="0" w:color="auto"/>
            <w:right w:val="none" w:sz="0" w:space="0" w:color="auto"/>
          </w:divBdr>
        </w:div>
        <w:div w:id="1618637054">
          <w:marLeft w:val="640"/>
          <w:marRight w:val="0"/>
          <w:marTop w:val="0"/>
          <w:marBottom w:val="0"/>
          <w:divBdr>
            <w:top w:val="none" w:sz="0" w:space="0" w:color="auto"/>
            <w:left w:val="none" w:sz="0" w:space="0" w:color="auto"/>
            <w:bottom w:val="none" w:sz="0" w:space="0" w:color="auto"/>
            <w:right w:val="none" w:sz="0" w:space="0" w:color="auto"/>
          </w:divBdr>
        </w:div>
        <w:div w:id="1665350974">
          <w:marLeft w:val="640"/>
          <w:marRight w:val="0"/>
          <w:marTop w:val="0"/>
          <w:marBottom w:val="0"/>
          <w:divBdr>
            <w:top w:val="none" w:sz="0" w:space="0" w:color="auto"/>
            <w:left w:val="none" w:sz="0" w:space="0" w:color="auto"/>
            <w:bottom w:val="none" w:sz="0" w:space="0" w:color="auto"/>
            <w:right w:val="none" w:sz="0" w:space="0" w:color="auto"/>
          </w:divBdr>
        </w:div>
        <w:div w:id="268901158">
          <w:marLeft w:val="640"/>
          <w:marRight w:val="0"/>
          <w:marTop w:val="0"/>
          <w:marBottom w:val="0"/>
          <w:divBdr>
            <w:top w:val="none" w:sz="0" w:space="0" w:color="auto"/>
            <w:left w:val="none" w:sz="0" w:space="0" w:color="auto"/>
            <w:bottom w:val="none" w:sz="0" w:space="0" w:color="auto"/>
            <w:right w:val="none" w:sz="0" w:space="0" w:color="auto"/>
          </w:divBdr>
        </w:div>
        <w:div w:id="189337183">
          <w:marLeft w:val="640"/>
          <w:marRight w:val="0"/>
          <w:marTop w:val="0"/>
          <w:marBottom w:val="0"/>
          <w:divBdr>
            <w:top w:val="none" w:sz="0" w:space="0" w:color="auto"/>
            <w:left w:val="none" w:sz="0" w:space="0" w:color="auto"/>
            <w:bottom w:val="none" w:sz="0" w:space="0" w:color="auto"/>
            <w:right w:val="none" w:sz="0" w:space="0" w:color="auto"/>
          </w:divBdr>
        </w:div>
        <w:div w:id="1509254267">
          <w:marLeft w:val="640"/>
          <w:marRight w:val="0"/>
          <w:marTop w:val="0"/>
          <w:marBottom w:val="0"/>
          <w:divBdr>
            <w:top w:val="none" w:sz="0" w:space="0" w:color="auto"/>
            <w:left w:val="none" w:sz="0" w:space="0" w:color="auto"/>
            <w:bottom w:val="none" w:sz="0" w:space="0" w:color="auto"/>
            <w:right w:val="none" w:sz="0" w:space="0" w:color="auto"/>
          </w:divBdr>
        </w:div>
        <w:div w:id="2051801749">
          <w:marLeft w:val="640"/>
          <w:marRight w:val="0"/>
          <w:marTop w:val="0"/>
          <w:marBottom w:val="0"/>
          <w:divBdr>
            <w:top w:val="none" w:sz="0" w:space="0" w:color="auto"/>
            <w:left w:val="none" w:sz="0" w:space="0" w:color="auto"/>
            <w:bottom w:val="none" w:sz="0" w:space="0" w:color="auto"/>
            <w:right w:val="none" w:sz="0" w:space="0" w:color="auto"/>
          </w:divBdr>
        </w:div>
        <w:div w:id="539052988">
          <w:marLeft w:val="640"/>
          <w:marRight w:val="0"/>
          <w:marTop w:val="0"/>
          <w:marBottom w:val="0"/>
          <w:divBdr>
            <w:top w:val="none" w:sz="0" w:space="0" w:color="auto"/>
            <w:left w:val="none" w:sz="0" w:space="0" w:color="auto"/>
            <w:bottom w:val="none" w:sz="0" w:space="0" w:color="auto"/>
            <w:right w:val="none" w:sz="0" w:space="0" w:color="auto"/>
          </w:divBdr>
        </w:div>
        <w:div w:id="18356268">
          <w:marLeft w:val="640"/>
          <w:marRight w:val="0"/>
          <w:marTop w:val="0"/>
          <w:marBottom w:val="0"/>
          <w:divBdr>
            <w:top w:val="none" w:sz="0" w:space="0" w:color="auto"/>
            <w:left w:val="none" w:sz="0" w:space="0" w:color="auto"/>
            <w:bottom w:val="none" w:sz="0" w:space="0" w:color="auto"/>
            <w:right w:val="none" w:sz="0" w:space="0" w:color="auto"/>
          </w:divBdr>
        </w:div>
        <w:div w:id="1550191113">
          <w:marLeft w:val="640"/>
          <w:marRight w:val="0"/>
          <w:marTop w:val="0"/>
          <w:marBottom w:val="0"/>
          <w:divBdr>
            <w:top w:val="none" w:sz="0" w:space="0" w:color="auto"/>
            <w:left w:val="none" w:sz="0" w:space="0" w:color="auto"/>
            <w:bottom w:val="none" w:sz="0" w:space="0" w:color="auto"/>
            <w:right w:val="none" w:sz="0" w:space="0" w:color="auto"/>
          </w:divBdr>
        </w:div>
        <w:div w:id="362243199">
          <w:marLeft w:val="640"/>
          <w:marRight w:val="0"/>
          <w:marTop w:val="0"/>
          <w:marBottom w:val="0"/>
          <w:divBdr>
            <w:top w:val="none" w:sz="0" w:space="0" w:color="auto"/>
            <w:left w:val="none" w:sz="0" w:space="0" w:color="auto"/>
            <w:bottom w:val="none" w:sz="0" w:space="0" w:color="auto"/>
            <w:right w:val="none" w:sz="0" w:space="0" w:color="auto"/>
          </w:divBdr>
        </w:div>
        <w:div w:id="1940093927">
          <w:marLeft w:val="640"/>
          <w:marRight w:val="0"/>
          <w:marTop w:val="0"/>
          <w:marBottom w:val="0"/>
          <w:divBdr>
            <w:top w:val="none" w:sz="0" w:space="0" w:color="auto"/>
            <w:left w:val="none" w:sz="0" w:space="0" w:color="auto"/>
            <w:bottom w:val="none" w:sz="0" w:space="0" w:color="auto"/>
            <w:right w:val="none" w:sz="0" w:space="0" w:color="auto"/>
          </w:divBdr>
        </w:div>
      </w:divsChild>
    </w:div>
    <w:div w:id="1862088556">
      <w:bodyDiv w:val="1"/>
      <w:marLeft w:val="0"/>
      <w:marRight w:val="0"/>
      <w:marTop w:val="0"/>
      <w:marBottom w:val="0"/>
      <w:divBdr>
        <w:top w:val="none" w:sz="0" w:space="0" w:color="auto"/>
        <w:left w:val="none" w:sz="0" w:space="0" w:color="auto"/>
        <w:bottom w:val="none" w:sz="0" w:space="0" w:color="auto"/>
        <w:right w:val="none" w:sz="0" w:space="0" w:color="auto"/>
      </w:divBdr>
    </w:div>
    <w:div w:id="1984769908">
      <w:bodyDiv w:val="1"/>
      <w:marLeft w:val="0"/>
      <w:marRight w:val="0"/>
      <w:marTop w:val="0"/>
      <w:marBottom w:val="0"/>
      <w:divBdr>
        <w:top w:val="none" w:sz="0" w:space="0" w:color="auto"/>
        <w:left w:val="none" w:sz="0" w:space="0" w:color="auto"/>
        <w:bottom w:val="none" w:sz="0" w:space="0" w:color="auto"/>
        <w:right w:val="none" w:sz="0" w:space="0" w:color="auto"/>
      </w:divBdr>
    </w:div>
    <w:div w:id="1993673392">
      <w:bodyDiv w:val="1"/>
      <w:marLeft w:val="0"/>
      <w:marRight w:val="0"/>
      <w:marTop w:val="0"/>
      <w:marBottom w:val="0"/>
      <w:divBdr>
        <w:top w:val="none" w:sz="0" w:space="0" w:color="auto"/>
        <w:left w:val="none" w:sz="0" w:space="0" w:color="auto"/>
        <w:bottom w:val="none" w:sz="0" w:space="0" w:color="auto"/>
        <w:right w:val="none" w:sz="0" w:space="0" w:color="auto"/>
      </w:divBdr>
      <w:divsChild>
        <w:div w:id="1229607760">
          <w:marLeft w:val="640"/>
          <w:marRight w:val="0"/>
          <w:marTop w:val="0"/>
          <w:marBottom w:val="0"/>
          <w:divBdr>
            <w:top w:val="none" w:sz="0" w:space="0" w:color="auto"/>
            <w:left w:val="none" w:sz="0" w:space="0" w:color="auto"/>
            <w:bottom w:val="none" w:sz="0" w:space="0" w:color="auto"/>
            <w:right w:val="none" w:sz="0" w:space="0" w:color="auto"/>
          </w:divBdr>
        </w:div>
        <w:div w:id="908535230">
          <w:marLeft w:val="640"/>
          <w:marRight w:val="0"/>
          <w:marTop w:val="0"/>
          <w:marBottom w:val="0"/>
          <w:divBdr>
            <w:top w:val="none" w:sz="0" w:space="0" w:color="auto"/>
            <w:left w:val="none" w:sz="0" w:space="0" w:color="auto"/>
            <w:bottom w:val="none" w:sz="0" w:space="0" w:color="auto"/>
            <w:right w:val="none" w:sz="0" w:space="0" w:color="auto"/>
          </w:divBdr>
        </w:div>
        <w:div w:id="164131203">
          <w:marLeft w:val="640"/>
          <w:marRight w:val="0"/>
          <w:marTop w:val="0"/>
          <w:marBottom w:val="0"/>
          <w:divBdr>
            <w:top w:val="none" w:sz="0" w:space="0" w:color="auto"/>
            <w:left w:val="none" w:sz="0" w:space="0" w:color="auto"/>
            <w:bottom w:val="none" w:sz="0" w:space="0" w:color="auto"/>
            <w:right w:val="none" w:sz="0" w:space="0" w:color="auto"/>
          </w:divBdr>
        </w:div>
        <w:div w:id="1507359772">
          <w:marLeft w:val="640"/>
          <w:marRight w:val="0"/>
          <w:marTop w:val="0"/>
          <w:marBottom w:val="0"/>
          <w:divBdr>
            <w:top w:val="none" w:sz="0" w:space="0" w:color="auto"/>
            <w:left w:val="none" w:sz="0" w:space="0" w:color="auto"/>
            <w:bottom w:val="none" w:sz="0" w:space="0" w:color="auto"/>
            <w:right w:val="none" w:sz="0" w:space="0" w:color="auto"/>
          </w:divBdr>
        </w:div>
        <w:div w:id="1904486093">
          <w:marLeft w:val="640"/>
          <w:marRight w:val="0"/>
          <w:marTop w:val="0"/>
          <w:marBottom w:val="0"/>
          <w:divBdr>
            <w:top w:val="none" w:sz="0" w:space="0" w:color="auto"/>
            <w:left w:val="none" w:sz="0" w:space="0" w:color="auto"/>
            <w:bottom w:val="none" w:sz="0" w:space="0" w:color="auto"/>
            <w:right w:val="none" w:sz="0" w:space="0" w:color="auto"/>
          </w:divBdr>
        </w:div>
        <w:div w:id="438961574">
          <w:marLeft w:val="640"/>
          <w:marRight w:val="0"/>
          <w:marTop w:val="0"/>
          <w:marBottom w:val="0"/>
          <w:divBdr>
            <w:top w:val="none" w:sz="0" w:space="0" w:color="auto"/>
            <w:left w:val="none" w:sz="0" w:space="0" w:color="auto"/>
            <w:bottom w:val="none" w:sz="0" w:space="0" w:color="auto"/>
            <w:right w:val="none" w:sz="0" w:space="0" w:color="auto"/>
          </w:divBdr>
        </w:div>
        <w:div w:id="861551346">
          <w:marLeft w:val="640"/>
          <w:marRight w:val="0"/>
          <w:marTop w:val="0"/>
          <w:marBottom w:val="0"/>
          <w:divBdr>
            <w:top w:val="none" w:sz="0" w:space="0" w:color="auto"/>
            <w:left w:val="none" w:sz="0" w:space="0" w:color="auto"/>
            <w:bottom w:val="none" w:sz="0" w:space="0" w:color="auto"/>
            <w:right w:val="none" w:sz="0" w:space="0" w:color="auto"/>
          </w:divBdr>
        </w:div>
        <w:div w:id="2017538525">
          <w:marLeft w:val="640"/>
          <w:marRight w:val="0"/>
          <w:marTop w:val="0"/>
          <w:marBottom w:val="0"/>
          <w:divBdr>
            <w:top w:val="none" w:sz="0" w:space="0" w:color="auto"/>
            <w:left w:val="none" w:sz="0" w:space="0" w:color="auto"/>
            <w:bottom w:val="none" w:sz="0" w:space="0" w:color="auto"/>
            <w:right w:val="none" w:sz="0" w:space="0" w:color="auto"/>
          </w:divBdr>
        </w:div>
        <w:div w:id="1914118176">
          <w:marLeft w:val="640"/>
          <w:marRight w:val="0"/>
          <w:marTop w:val="0"/>
          <w:marBottom w:val="0"/>
          <w:divBdr>
            <w:top w:val="none" w:sz="0" w:space="0" w:color="auto"/>
            <w:left w:val="none" w:sz="0" w:space="0" w:color="auto"/>
            <w:bottom w:val="none" w:sz="0" w:space="0" w:color="auto"/>
            <w:right w:val="none" w:sz="0" w:space="0" w:color="auto"/>
          </w:divBdr>
        </w:div>
        <w:div w:id="2011442218">
          <w:marLeft w:val="640"/>
          <w:marRight w:val="0"/>
          <w:marTop w:val="0"/>
          <w:marBottom w:val="0"/>
          <w:divBdr>
            <w:top w:val="none" w:sz="0" w:space="0" w:color="auto"/>
            <w:left w:val="none" w:sz="0" w:space="0" w:color="auto"/>
            <w:bottom w:val="none" w:sz="0" w:space="0" w:color="auto"/>
            <w:right w:val="none" w:sz="0" w:space="0" w:color="auto"/>
          </w:divBdr>
        </w:div>
        <w:div w:id="1686470479">
          <w:marLeft w:val="640"/>
          <w:marRight w:val="0"/>
          <w:marTop w:val="0"/>
          <w:marBottom w:val="0"/>
          <w:divBdr>
            <w:top w:val="none" w:sz="0" w:space="0" w:color="auto"/>
            <w:left w:val="none" w:sz="0" w:space="0" w:color="auto"/>
            <w:bottom w:val="none" w:sz="0" w:space="0" w:color="auto"/>
            <w:right w:val="none" w:sz="0" w:space="0" w:color="auto"/>
          </w:divBdr>
        </w:div>
        <w:div w:id="459110209">
          <w:marLeft w:val="640"/>
          <w:marRight w:val="0"/>
          <w:marTop w:val="0"/>
          <w:marBottom w:val="0"/>
          <w:divBdr>
            <w:top w:val="none" w:sz="0" w:space="0" w:color="auto"/>
            <w:left w:val="none" w:sz="0" w:space="0" w:color="auto"/>
            <w:bottom w:val="none" w:sz="0" w:space="0" w:color="auto"/>
            <w:right w:val="none" w:sz="0" w:space="0" w:color="auto"/>
          </w:divBdr>
        </w:div>
        <w:div w:id="928077749">
          <w:marLeft w:val="640"/>
          <w:marRight w:val="0"/>
          <w:marTop w:val="0"/>
          <w:marBottom w:val="0"/>
          <w:divBdr>
            <w:top w:val="none" w:sz="0" w:space="0" w:color="auto"/>
            <w:left w:val="none" w:sz="0" w:space="0" w:color="auto"/>
            <w:bottom w:val="none" w:sz="0" w:space="0" w:color="auto"/>
            <w:right w:val="none" w:sz="0" w:space="0" w:color="auto"/>
          </w:divBdr>
        </w:div>
        <w:div w:id="1419252711">
          <w:marLeft w:val="640"/>
          <w:marRight w:val="0"/>
          <w:marTop w:val="0"/>
          <w:marBottom w:val="0"/>
          <w:divBdr>
            <w:top w:val="none" w:sz="0" w:space="0" w:color="auto"/>
            <w:left w:val="none" w:sz="0" w:space="0" w:color="auto"/>
            <w:bottom w:val="none" w:sz="0" w:space="0" w:color="auto"/>
            <w:right w:val="none" w:sz="0" w:space="0" w:color="auto"/>
          </w:divBdr>
        </w:div>
        <w:div w:id="49426342">
          <w:marLeft w:val="640"/>
          <w:marRight w:val="0"/>
          <w:marTop w:val="0"/>
          <w:marBottom w:val="0"/>
          <w:divBdr>
            <w:top w:val="none" w:sz="0" w:space="0" w:color="auto"/>
            <w:left w:val="none" w:sz="0" w:space="0" w:color="auto"/>
            <w:bottom w:val="none" w:sz="0" w:space="0" w:color="auto"/>
            <w:right w:val="none" w:sz="0" w:space="0" w:color="auto"/>
          </w:divBdr>
        </w:div>
        <w:div w:id="313224700">
          <w:marLeft w:val="640"/>
          <w:marRight w:val="0"/>
          <w:marTop w:val="0"/>
          <w:marBottom w:val="0"/>
          <w:divBdr>
            <w:top w:val="none" w:sz="0" w:space="0" w:color="auto"/>
            <w:left w:val="none" w:sz="0" w:space="0" w:color="auto"/>
            <w:bottom w:val="none" w:sz="0" w:space="0" w:color="auto"/>
            <w:right w:val="none" w:sz="0" w:space="0" w:color="auto"/>
          </w:divBdr>
        </w:div>
        <w:div w:id="176117250">
          <w:marLeft w:val="640"/>
          <w:marRight w:val="0"/>
          <w:marTop w:val="0"/>
          <w:marBottom w:val="0"/>
          <w:divBdr>
            <w:top w:val="none" w:sz="0" w:space="0" w:color="auto"/>
            <w:left w:val="none" w:sz="0" w:space="0" w:color="auto"/>
            <w:bottom w:val="none" w:sz="0" w:space="0" w:color="auto"/>
            <w:right w:val="none" w:sz="0" w:space="0" w:color="auto"/>
          </w:divBdr>
        </w:div>
        <w:div w:id="949780238">
          <w:marLeft w:val="640"/>
          <w:marRight w:val="0"/>
          <w:marTop w:val="0"/>
          <w:marBottom w:val="0"/>
          <w:divBdr>
            <w:top w:val="none" w:sz="0" w:space="0" w:color="auto"/>
            <w:left w:val="none" w:sz="0" w:space="0" w:color="auto"/>
            <w:bottom w:val="none" w:sz="0" w:space="0" w:color="auto"/>
            <w:right w:val="none" w:sz="0" w:space="0" w:color="auto"/>
          </w:divBdr>
        </w:div>
        <w:div w:id="1954089554">
          <w:marLeft w:val="640"/>
          <w:marRight w:val="0"/>
          <w:marTop w:val="0"/>
          <w:marBottom w:val="0"/>
          <w:divBdr>
            <w:top w:val="none" w:sz="0" w:space="0" w:color="auto"/>
            <w:left w:val="none" w:sz="0" w:space="0" w:color="auto"/>
            <w:bottom w:val="none" w:sz="0" w:space="0" w:color="auto"/>
            <w:right w:val="none" w:sz="0" w:space="0" w:color="auto"/>
          </w:divBdr>
        </w:div>
        <w:div w:id="1878856209">
          <w:marLeft w:val="640"/>
          <w:marRight w:val="0"/>
          <w:marTop w:val="0"/>
          <w:marBottom w:val="0"/>
          <w:divBdr>
            <w:top w:val="none" w:sz="0" w:space="0" w:color="auto"/>
            <w:left w:val="none" w:sz="0" w:space="0" w:color="auto"/>
            <w:bottom w:val="none" w:sz="0" w:space="0" w:color="auto"/>
            <w:right w:val="none" w:sz="0" w:space="0" w:color="auto"/>
          </w:divBdr>
        </w:div>
        <w:div w:id="549994276">
          <w:marLeft w:val="640"/>
          <w:marRight w:val="0"/>
          <w:marTop w:val="0"/>
          <w:marBottom w:val="0"/>
          <w:divBdr>
            <w:top w:val="none" w:sz="0" w:space="0" w:color="auto"/>
            <w:left w:val="none" w:sz="0" w:space="0" w:color="auto"/>
            <w:bottom w:val="none" w:sz="0" w:space="0" w:color="auto"/>
            <w:right w:val="none" w:sz="0" w:space="0" w:color="auto"/>
          </w:divBdr>
        </w:div>
        <w:div w:id="1366250108">
          <w:marLeft w:val="640"/>
          <w:marRight w:val="0"/>
          <w:marTop w:val="0"/>
          <w:marBottom w:val="0"/>
          <w:divBdr>
            <w:top w:val="none" w:sz="0" w:space="0" w:color="auto"/>
            <w:left w:val="none" w:sz="0" w:space="0" w:color="auto"/>
            <w:bottom w:val="none" w:sz="0" w:space="0" w:color="auto"/>
            <w:right w:val="none" w:sz="0" w:space="0" w:color="auto"/>
          </w:divBdr>
        </w:div>
        <w:div w:id="105009241">
          <w:marLeft w:val="640"/>
          <w:marRight w:val="0"/>
          <w:marTop w:val="0"/>
          <w:marBottom w:val="0"/>
          <w:divBdr>
            <w:top w:val="none" w:sz="0" w:space="0" w:color="auto"/>
            <w:left w:val="none" w:sz="0" w:space="0" w:color="auto"/>
            <w:bottom w:val="none" w:sz="0" w:space="0" w:color="auto"/>
            <w:right w:val="none" w:sz="0" w:space="0" w:color="auto"/>
          </w:divBdr>
        </w:div>
        <w:div w:id="345208511">
          <w:marLeft w:val="640"/>
          <w:marRight w:val="0"/>
          <w:marTop w:val="0"/>
          <w:marBottom w:val="0"/>
          <w:divBdr>
            <w:top w:val="none" w:sz="0" w:space="0" w:color="auto"/>
            <w:left w:val="none" w:sz="0" w:space="0" w:color="auto"/>
            <w:bottom w:val="none" w:sz="0" w:space="0" w:color="auto"/>
            <w:right w:val="none" w:sz="0" w:space="0" w:color="auto"/>
          </w:divBdr>
        </w:div>
        <w:div w:id="612593670">
          <w:marLeft w:val="640"/>
          <w:marRight w:val="0"/>
          <w:marTop w:val="0"/>
          <w:marBottom w:val="0"/>
          <w:divBdr>
            <w:top w:val="none" w:sz="0" w:space="0" w:color="auto"/>
            <w:left w:val="none" w:sz="0" w:space="0" w:color="auto"/>
            <w:bottom w:val="none" w:sz="0" w:space="0" w:color="auto"/>
            <w:right w:val="none" w:sz="0" w:space="0" w:color="auto"/>
          </w:divBdr>
        </w:div>
        <w:div w:id="922227071">
          <w:marLeft w:val="640"/>
          <w:marRight w:val="0"/>
          <w:marTop w:val="0"/>
          <w:marBottom w:val="0"/>
          <w:divBdr>
            <w:top w:val="none" w:sz="0" w:space="0" w:color="auto"/>
            <w:left w:val="none" w:sz="0" w:space="0" w:color="auto"/>
            <w:bottom w:val="none" w:sz="0" w:space="0" w:color="auto"/>
            <w:right w:val="none" w:sz="0" w:space="0" w:color="auto"/>
          </w:divBdr>
        </w:div>
        <w:div w:id="808589375">
          <w:marLeft w:val="640"/>
          <w:marRight w:val="0"/>
          <w:marTop w:val="0"/>
          <w:marBottom w:val="0"/>
          <w:divBdr>
            <w:top w:val="none" w:sz="0" w:space="0" w:color="auto"/>
            <w:left w:val="none" w:sz="0" w:space="0" w:color="auto"/>
            <w:bottom w:val="none" w:sz="0" w:space="0" w:color="auto"/>
            <w:right w:val="none" w:sz="0" w:space="0" w:color="auto"/>
          </w:divBdr>
        </w:div>
        <w:div w:id="794369452">
          <w:marLeft w:val="640"/>
          <w:marRight w:val="0"/>
          <w:marTop w:val="0"/>
          <w:marBottom w:val="0"/>
          <w:divBdr>
            <w:top w:val="none" w:sz="0" w:space="0" w:color="auto"/>
            <w:left w:val="none" w:sz="0" w:space="0" w:color="auto"/>
            <w:bottom w:val="none" w:sz="0" w:space="0" w:color="auto"/>
            <w:right w:val="none" w:sz="0" w:space="0" w:color="auto"/>
          </w:divBdr>
        </w:div>
        <w:div w:id="1511523042">
          <w:marLeft w:val="640"/>
          <w:marRight w:val="0"/>
          <w:marTop w:val="0"/>
          <w:marBottom w:val="0"/>
          <w:divBdr>
            <w:top w:val="none" w:sz="0" w:space="0" w:color="auto"/>
            <w:left w:val="none" w:sz="0" w:space="0" w:color="auto"/>
            <w:bottom w:val="none" w:sz="0" w:space="0" w:color="auto"/>
            <w:right w:val="none" w:sz="0" w:space="0" w:color="auto"/>
          </w:divBdr>
        </w:div>
        <w:div w:id="306279895">
          <w:marLeft w:val="640"/>
          <w:marRight w:val="0"/>
          <w:marTop w:val="0"/>
          <w:marBottom w:val="0"/>
          <w:divBdr>
            <w:top w:val="none" w:sz="0" w:space="0" w:color="auto"/>
            <w:left w:val="none" w:sz="0" w:space="0" w:color="auto"/>
            <w:bottom w:val="none" w:sz="0" w:space="0" w:color="auto"/>
            <w:right w:val="none" w:sz="0" w:space="0" w:color="auto"/>
          </w:divBdr>
        </w:div>
        <w:div w:id="1384671137">
          <w:marLeft w:val="640"/>
          <w:marRight w:val="0"/>
          <w:marTop w:val="0"/>
          <w:marBottom w:val="0"/>
          <w:divBdr>
            <w:top w:val="none" w:sz="0" w:space="0" w:color="auto"/>
            <w:left w:val="none" w:sz="0" w:space="0" w:color="auto"/>
            <w:bottom w:val="none" w:sz="0" w:space="0" w:color="auto"/>
            <w:right w:val="none" w:sz="0" w:space="0" w:color="auto"/>
          </w:divBdr>
        </w:div>
        <w:div w:id="894194849">
          <w:marLeft w:val="640"/>
          <w:marRight w:val="0"/>
          <w:marTop w:val="0"/>
          <w:marBottom w:val="0"/>
          <w:divBdr>
            <w:top w:val="none" w:sz="0" w:space="0" w:color="auto"/>
            <w:left w:val="none" w:sz="0" w:space="0" w:color="auto"/>
            <w:bottom w:val="none" w:sz="0" w:space="0" w:color="auto"/>
            <w:right w:val="none" w:sz="0" w:space="0" w:color="auto"/>
          </w:divBdr>
        </w:div>
        <w:div w:id="1216628500">
          <w:marLeft w:val="640"/>
          <w:marRight w:val="0"/>
          <w:marTop w:val="0"/>
          <w:marBottom w:val="0"/>
          <w:divBdr>
            <w:top w:val="none" w:sz="0" w:space="0" w:color="auto"/>
            <w:left w:val="none" w:sz="0" w:space="0" w:color="auto"/>
            <w:bottom w:val="none" w:sz="0" w:space="0" w:color="auto"/>
            <w:right w:val="none" w:sz="0" w:space="0" w:color="auto"/>
          </w:divBdr>
        </w:div>
        <w:div w:id="1505319736">
          <w:marLeft w:val="640"/>
          <w:marRight w:val="0"/>
          <w:marTop w:val="0"/>
          <w:marBottom w:val="0"/>
          <w:divBdr>
            <w:top w:val="none" w:sz="0" w:space="0" w:color="auto"/>
            <w:left w:val="none" w:sz="0" w:space="0" w:color="auto"/>
            <w:bottom w:val="none" w:sz="0" w:space="0" w:color="auto"/>
            <w:right w:val="none" w:sz="0" w:space="0" w:color="auto"/>
          </w:divBdr>
        </w:div>
        <w:div w:id="237784707">
          <w:marLeft w:val="640"/>
          <w:marRight w:val="0"/>
          <w:marTop w:val="0"/>
          <w:marBottom w:val="0"/>
          <w:divBdr>
            <w:top w:val="none" w:sz="0" w:space="0" w:color="auto"/>
            <w:left w:val="none" w:sz="0" w:space="0" w:color="auto"/>
            <w:bottom w:val="none" w:sz="0" w:space="0" w:color="auto"/>
            <w:right w:val="none" w:sz="0" w:space="0" w:color="auto"/>
          </w:divBdr>
        </w:div>
        <w:div w:id="552889650">
          <w:marLeft w:val="640"/>
          <w:marRight w:val="0"/>
          <w:marTop w:val="0"/>
          <w:marBottom w:val="0"/>
          <w:divBdr>
            <w:top w:val="none" w:sz="0" w:space="0" w:color="auto"/>
            <w:left w:val="none" w:sz="0" w:space="0" w:color="auto"/>
            <w:bottom w:val="none" w:sz="0" w:space="0" w:color="auto"/>
            <w:right w:val="none" w:sz="0" w:space="0" w:color="auto"/>
          </w:divBdr>
        </w:div>
        <w:div w:id="1121463595">
          <w:marLeft w:val="640"/>
          <w:marRight w:val="0"/>
          <w:marTop w:val="0"/>
          <w:marBottom w:val="0"/>
          <w:divBdr>
            <w:top w:val="none" w:sz="0" w:space="0" w:color="auto"/>
            <w:left w:val="none" w:sz="0" w:space="0" w:color="auto"/>
            <w:bottom w:val="none" w:sz="0" w:space="0" w:color="auto"/>
            <w:right w:val="none" w:sz="0" w:space="0" w:color="auto"/>
          </w:divBdr>
        </w:div>
        <w:div w:id="1437212616">
          <w:marLeft w:val="640"/>
          <w:marRight w:val="0"/>
          <w:marTop w:val="0"/>
          <w:marBottom w:val="0"/>
          <w:divBdr>
            <w:top w:val="none" w:sz="0" w:space="0" w:color="auto"/>
            <w:left w:val="none" w:sz="0" w:space="0" w:color="auto"/>
            <w:bottom w:val="none" w:sz="0" w:space="0" w:color="auto"/>
            <w:right w:val="none" w:sz="0" w:space="0" w:color="auto"/>
          </w:divBdr>
        </w:div>
        <w:div w:id="1118917306">
          <w:marLeft w:val="640"/>
          <w:marRight w:val="0"/>
          <w:marTop w:val="0"/>
          <w:marBottom w:val="0"/>
          <w:divBdr>
            <w:top w:val="none" w:sz="0" w:space="0" w:color="auto"/>
            <w:left w:val="none" w:sz="0" w:space="0" w:color="auto"/>
            <w:bottom w:val="none" w:sz="0" w:space="0" w:color="auto"/>
            <w:right w:val="none" w:sz="0" w:space="0" w:color="auto"/>
          </w:divBdr>
        </w:div>
        <w:div w:id="1470710982">
          <w:marLeft w:val="640"/>
          <w:marRight w:val="0"/>
          <w:marTop w:val="0"/>
          <w:marBottom w:val="0"/>
          <w:divBdr>
            <w:top w:val="none" w:sz="0" w:space="0" w:color="auto"/>
            <w:left w:val="none" w:sz="0" w:space="0" w:color="auto"/>
            <w:bottom w:val="none" w:sz="0" w:space="0" w:color="auto"/>
            <w:right w:val="none" w:sz="0" w:space="0" w:color="auto"/>
          </w:divBdr>
        </w:div>
        <w:div w:id="1784881347">
          <w:marLeft w:val="640"/>
          <w:marRight w:val="0"/>
          <w:marTop w:val="0"/>
          <w:marBottom w:val="0"/>
          <w:divBdr>
            <w:top w:val="none" w:sz="0" w:space="0" w:color="auto"/>
            <w:left w:val="none" w:sz="0" w:space="0" w:color="auto"/>
            <w:bottom w:val="none" w:sz="0" w:space="0" w:color="auto"/>
            <w:right w:val="none" w:sz="0" w:space="0" w:color="auto"/>
          </w:divBdr>
        </w:div>
        <w:div w:id="1595360968">
          <w:marLeft w:val="640"/>
          <w:marRight w:val="0"/>
          <w:marTop w:val="0"/>
          <w:marBottom w:val="0"/>
          <w:divBdr>
            <w:top w:val="none" w:sz="0" w:space="0" w:color="auto"/>
            <w:left w:val="none" w:sz="0" w:space="0" w:color="auto"/>
            <w:bottom w:val="none" w:sz="0" w:space="0" w:color="auto"/>
            <w:right w:val="none" w:sz="0" w:space="0" w:color="auto"/>
          </w:divBdr>
        </w:div>
      </w:divsChild>
    </w:div>
    <w:div w:id="2041663272">
      <w:bodyDiv w:val="1"/>
      <w:marLeft w:val="0"/>
      <w:marRight w:val="0"/>
      <w:marTop w:val="0"/>
      <w:marBottom w:val="0"/>
      <w:divBdr>
        <w:top w:val="none" w:sz="0" w:space="0" w:color="auto"/>
        <w:left w:val="none" w:sz="0" w:space="0" w:color="auto"/>
        <w:bottom w:val="none" w:sz="0" w:space="0" w:color="auto"/>
        <w:right w:val="none" w:sz="0" w:space="0" w:color="auto"/>
      </w:divBdr>
    </w:div>
    <w:div w:id="2077780234">
      <w:bodyDiv w:val="1"/>
      <w:marLeft w:val="0"/>
      <w:marRight w:val="0"/>
      <w:marTop w:val="0"/>
      <w:marBottom w:val="0"/>
      <w:divBdr>
        <w:top w:val="none" w:sz="0" w:space="0" w:color="auto"/>
        <w:left w:val="none" w:sz="0" w:space="0" w:color="auto"/>
        <w:bottom w:val="none" w:sz="0" w:space="0" w:color="auto"/>
        <w:right w:val="none" w:sz="0" w:space="0" w:color="auto"/>
      </w:divBdr>
      <w:divsChild>
        <w:div w:id="1343388186">
          <w:marLeft w:val="640"/>
          <w:marRight w:val="0"/>
          <w:marTop w:val="0"/>
          <w:marBottom w:val="0"/>
          <w:divBdr>
            <w:top w:val="none" w:sz="0" w:space="0" w:color="auto"/>
            <w:left w:val="none" w:sz="0" w:space="0" w:color="auto"/>
            <w:bottom w:val="none" w:sz="0" w:space="0" w:color="auto"/>
            <w:right w:val="none" w:sz="0" w:space="0" w:color="auto"/>
          </w:divBdr>
        </w:div>
        <w:div w:id="1904410727">
          <w:marLeft w:val="640"/>
          <w:marRight w:val="0"/>
          <w:marTop w:val="0"/>
          <w:marBottom w:val="0"/>
          <w:divBdr>
            <w:top w:val="none" w:sz="0" w:space="0" w:color="auto"/>
            <w:left w:val="none" w:sz="0" w:space="0" w:color="auto"/>
            <w:bottom w:val="none" w:sz="0" w:space="0" w:color="auto"/>
            <w:right w:val="none" w:sz="0" w:space="0" w:color="auto"/>
          </w:divBdr>
        </w:div>
        <w:div w:id="2079358017">
          <w:marLeft w:val="640"/>
          <w:marRight w:val="0"/>
          <w:marTop w:val="0"/>
          <w:marBottom w:val="0"/>
          <w:divBdr>
            <w:top w:val="none" w:sz="0" w:space="0" w:color="auto"/>
            <w:left w:val="none" w:sz="0" w:space="0" w:color="auto"/>
            <w:bottom w:val="none" w:sz="0" w:space="0" w:color="auto"/>
            <w:right w:val="none" w:sz="0" w:space="0" w:color="auto"/>
          </w:divBdr>
        </w:div>
        <w:div w:id="1791971207">
          <w:marLeft w:val="640"/>
          <w:marRight w:val="0"/>
          <w:marTop w:val="0"/>
          <w:marBottom w:val="0"/>
          <w:divBdr>
            <w:top w:val="none" w:sz="0" w:space="0" w:color="auto"/>
            <w:left w:val="none" w:sz="0" w:space="0" w:color="auto"/>
            <w:bottom w:val="none" w:sz="0" w:space="0" w:color="auto"/>
            <w:right w:val="none" w:sz="0" w:space="0" w:color="auto"/>
          </w:divBdr>
        </w:div>
        <w:div w:id="46687765">
          <w:marLeft w:val="640"/>
          <w:marRight w:val="0"/>
          <w:marTop w:val="0"/>
          <w:marBottom w:val="0"/>
          <w:divBdr>
            <w:top w:val="none" w:sz="0" w:space="0" w:color="auto"/>
            <w:left w:val="none" w:sz="0" w:space="0" w:color="auto"/>
            <w:bottom w:val="none" w:sz="0" w:space="0" w:color="auto"/>
            <w:right w:val="none" w:sz="0" w:space="0" w:color="auto"/>
          </w:divBdr>
        </w:div>
        <w:div w:id="1303658525">
          <w:marLeft w:val="640"/>
          <w:marRight w:val="0"/>
          <w:marTop w:val="0"/>
          <w:marBottom w:val="0"/>
          <w:divBdr>
            <w:top w:val="none" w:sz="0" w:space="0" w:color="auto"/>
            <w:left w:val="none" w:sz="0" w:space="0" w:color="auto"/>
            <w:bottom w:val="none" w:sz="0" w:space="0" w:color="auto"/>
            <w:right w:val="none" w:sz="0" w:space="0" w:color="auto"/>
          </w:divBdr>
        </w:div>
        <w:div w:id="815141984">
          <w:marLeft w:val="640"/>
          <w:marRight w:val="0"/>
          <w:marTop w:val="0"/>
          <w:marBottom w:val="0"/>
          <w:divBdr>
            <w:top w:val="none" w:sz="0" w:space="0" w:color="auto"/>
            <w:left w:val="none" w:sz="0" w:space="0" w:color="auto"/>
            <w:bottom w:val="none" w:sz="0" w:space="0" w:color="auto"/>
            <w:right w:val="none" w:sz="0" w:space="0" w:color="auto"/>
          </w:divBdr>
        </w:div>
        <w:div w:id="710230778">
          <w:marLeft w:val="640"/>
          <w:marRight w:val="0"/>
          <w:marTop w:val="0"/>
          <w:marBottom w:val="0"/>
          <w:divBdr>
            <w:top w:val="none" w:sz="0" w:space="0" w:color="auto"/>
            <w:left w:val="none" w:sz="0" w:space="0" w:color="auto"/>
            <w:bottom w:val="none" w:sz="0" w:space="0" w:color="auto"/>
            <w:right w:val="none" w:sz="0" w:space="0" w:color="auto"/>
          </w:divBdr>
        </w:div>
        <w:div w:id="458380981">
          <w:marLeft w:val="640"/>
          <w:marRight w:val="0"/>
          <w:marTop w:val="0"/>
          <w:marBottom w:val="0"/>
          <w:divBdr>
            <w:top w:val="none" w:sz="0" w:space="0" w:color="auto"/>
            <w:left w:val="none" w:sz="0" w:space="0" w:color="auto"/>
            <w:bottom w:val="none" w:sz="0" w:space="0" w:color="auto"/>
            <w:right w:val="none" w:sz="0" w:space="0" w:color="auto"/>
          </w:divBdr>
        </w:div>
        <w:div w:id="2095977077">
          <w:marLeft w:val="640"/>
          <w:marRight w:val="0"/>
          <w:marTop w:val="0"/>
          <w:marBottom w:val="0"/>
          <w:divBdr>
            <w:top w:val="none" w:sz="0" w:space="0" w:color="auto"/>
            <w:left w:val="none" w:sz="0" w:space="0" w:color="auto"/>
            <w:bottom w:val="none" w:sz="0" w:space="0" w:color="auto"/>
            <w:right w:val="none" w:sz="0" w:space="0" w:color="auto"/>
          </w:divBdr>
        </w:div>
        <w:div w:id="226845985">
          <w:marLeft w:val="640"/>
          <w:marRight w:val="0"/>
          <w:marTop w:val="0"/>
          <w:marBottom w:val="0"/>
          <w:divBdr>
            <w:top w:val="none" w:sz="0" w:space="0" w:color="auto"/>
            <w:left w:val="none" w:sz="0" w:space="0" w:color="auto"/>
            <w:bottom w:val="none" w:sz="0" w:space="0" w:color="auto"/>
            <w:right w:val="none" w:sz="0" w:space="0" w:color="auto"/>
          </w:divBdr>
        </w:div>
        <w:div w:id="1482577438">
          <w:marLeft w:val="640"/>
          <w:marRight w:val="0"/>
          <w:marTop w:val="0"/>
          <w:marBottom w:val="0"/>
          <w:divBdr>
            <w:top w:val="none" w:sz="0" w:space="0" w:color="auto"/>
            <w:left w:val="none" w:sz="0" w:space="0" w:color="auto"/>
            <w:bottom w:val="none" w:sz="0" w:space="0" w:color="auto"/>
            <w:right w:val="none" w:sz="0" w:space="0" w:color="auto"/>
          </w:divBdr>
        </w:div>
        <w:div w:id="1400589390">
          <w:marLeft w:val="640"/>
          <w:marRight w:val="0"/>
          <w:marTop w:val="0"/>
          <w:marBottom w:val="0"/>
          <w:divBdr>
            <w:top w:val="none" w:sz="0" w:space="0" w:color="auto"/>
            <w:left w:val="none" w:sz="0" w:space="0" w:color="auto"/>
            <w:bottom w:val="none" w:sz="0" w:space="0" w:color="auto"/>
            <w:right w:val="none" w:sz="0" w:space="0" w:color="auto"/>
          </w:divBdr>
        </w:div>
        <w:div w:id="1838183398">
          <w:marLeft w:val="640"/>
          <w:marRight w:val="0"/>
          <w:marTop w:val="0"/>
          <w:marBottom w:val="0"/>
          <w:divBdr>
            <w:top w:val="none" w:sz="0" w:space="0" w:color="auto"/>
            <w:left w:val="none" w:sz="0" w:space="0" w:color="auto"/>
            <w:bottom w:val="none" w:sz="0" w:space="0" w:color="auto"/>
            <w:right w:val="none" w:sz="0" w:space="0" w:color="auto"/>
          </w:divBdr>
        </w:div>
        <w:div w:id="2053845289">
          <w:marLeft w:val="640"/>
          <w:marRight w:val="0"/>
          <w:marTop w:val="0"/>
          <w:marBottom w:val="0"/>
          <w:divBdr>
            <w:top w:val="none" w:sz="0" w:space="0" w:color="auto"/>
            <w:left w:val="none" w:sz="0" w:space="0" w:color="auto"/>
            <w:bottom w:val="none" w:sz="0" w:space="0" w:color="auto"/>
            <w:right w:val="none" w:sz="0" w:space="0" w:color="auto"/>
          </w:divBdr>
        </w:div>
        <w:div w:id="273368274">
          <w:marLeft w:val="640"/>
          <w:marRight w:val="0"/>
          <w:marTop w:val="0"/>
          <w:marBottom w:val="0"/>
          <w:divBdr>
            <w:top w:val="none" w:sz="0" w:space="0" w:color="auto"/>
            <w:left w:val="none" w:sz="0" w:space="0" w:color="auto"/>
            <w:bottom w:val="none" w:sz="0" w:space="0" w:color="auto"/>
            <w:right w:val="none" w:sz="0" w:space="0" w:color="auto"/>
          </w:divBdr>
        </w:div>
        <w:div w:id="972639110">
          <w:marLeft w:val="640"/>
          <w:marRight w:val="0"/>
          <w:marTop w:val="0"/>
          <w:marBottom w:val="0"/>
          <w:divBdr>
            <w:top w:val="none" w:sz="0" w:space="0" w:color="auto"/>
            <w:left w:val="none" w:sz="0" w:space="0" w:color="auto"/>
            <w:bottom w:val="none" w:sz="0" w:space="0" w:color="auto"/>
            <w:right w:val="none" w:sz="0" w:space="0" w:color="auto"/>
          </w:divBdr>
        </w:div>
        <w:div w:id="2040158037">
          <w:marLeft w:val="640"/>
          <w:marRight w:val="0"/>
          <w:marTop w:val="0"/>
          <w:marBottom w:val="0"/>
          <w:divBdr>
            <w:top w:val="none" w:sz="0" w:space="0" w:color="auto"/>
            <w:left w:val="none" w:sz="0" w:space="0" w:color="auto"/>
            <w:bottom w:val="none" w:sz="0" w:space="0" w:color="auto"/>
            <w:right w:val="none" w:sz="0" w:space="0" w:color="auto"/>
          </w:divBdr>
        </w:div>
        <w:div w:id="1836918576">
          <w:marLeft w:val="640"/>
          <w:marRight w:val="0"/>
          <w:marTop w:val="0"/>
          <w:marBottom w:val="0"/>
          <w:divBdr>
            <w:top w:val="none" w:sz="0" w:space="0" w:color="auto"/>
            <w:left w:val="none" w:sz="0" w:space="0" w:color="auto"/>
            <w:bottom w:val="none" w:sz="0" w:space="0" w:color="auto"/>
            <w:right w:val="none" w:sz="0" w:space="0" w:color="auto"/>
          </w:divBdr>
        </w:div>
        <w:div w:id="1951282605">
          <w:marLeft w:val="640"/>
          <w:marRight w:val="0"/>
          <w:marTop w:val="0"/>
          <w:marBottom w:val="0"/>
          <w:divBdr>
            <w:top w:val="none" w:sz="0" w:space="0" w:color="auto"/>
            <w:left w:val="none" w:sz="0" w:space="0" w:color="auto"/>
            <w:bottom w:val="none" w:sz="0" w:space="0" w:color="auto"/>
            <w:right w:val="none" w:sz="0" w:space="0" w:color="auto"/>
          </w:divBdr>
        </w:div>
        <w:div w:id="1310943006">
          <w:marLeft w:val="640"/>
          <w:marRight w:val="0"/>
          <w:marTop w:val="0"/>
          <w:marBottom w:val="0"/>
          <w:divBdr>
            <w:top w:val="none" w:sz="0" w:space="0" w:color="auto"/>
            <w:left w:val="none" w:sz="0" w:space="0" w:color="auto"/>
            <w:bottom w:val="none" w:sz="0" w:space="0" w:color="auto"/>
            <w:right w:val="none" w:sz="0" w:space="0" w:color="auto"/>
          </w:divBdr>
        </w:div>
        <w:div w:id="123501069">
          <w:marLeft w:val="640"/>
          <w:marRight w:val="0"/>
          <w:marTop w:val="0"/>
          <w:marBottom w:val="0"/>
          <w:divBdr>
            <w:top w:val="none" w:sz="0" w:space="0" w:color="auto"/>
            <w:left w:val="none" w:sz="0" w:space="0" w:color="auto"/>
            <w:bottom w:val="none" w:sz="0" w:space="0" w:color="auto"/>
            <w:right w:val="none" w:sz="0" w:space="0" w:color="auto"/>
          </w:divBdr>
        </w:div>
        <w:div w:id="1894928624">
          <w:marLeft w:val="640"/>
          <w:marRight w:val="0"/>
          <w:marTop w:val="0"/>
          <w:marBottom w:val="0"/>
          <w:divBdr>
            <w:top w:val="none" w:sz="0" w:space="0" w:color="auto"/>
            <w:left w:val="none" w:sz="0" w:space="0" w:color="auto"/>
            <w:bottom w:val="none" w:sz="0" w:space="0" w:color="auto"/>
            <w:right w:val="none" w:sz="0" w:space="0" w:color="auto"/>
          </w:divBdr>
        </w:div>
        <w:div w:id="683552436">
          <w:marLeft w:val="640"/>
          <w:marRight w:val="0"/>
          <w:marTop w:val="0"/>
          <w:marBottom w:val="0"/>
          <w:divBdr>
            <w:top w:val="none" w:sz="0" w:space="0" w:color="auto"/>
            <w:left w:val="none" w:sz="0" w:space="0" w:color="auto"/>
            <w:bottom w:val="none" w:sz="0" w:space="0" w:color="auto"/>
            <w:right w:val="none" w:sz="0" w:space="0" w:color="auto"/>
          </w:divBdr>
        </w:div>
        <w:div w:id="1244101319">
          <w:marLeft w:val="640"/>
          <w:marRight w:val="0"/>
          <w:marTop w:val="0"/>
          <w:marBottom w:val="0"/>
          <w:divBdr>
            <w:top w:val="none" w:sz="0" w:space="0" w:color="auto"/>
            <w:left w:val="none" w:sz="0" w:space="0" w:color="auto"/>
            <w:bottom w:val="none" w:sz="0" w:space="0" w:color="auto"/>
            <w:right w:val="none" w:sz="0" w:space="0" w:color="auto"/>
          </w:divBdr>
        </w:div>
        <w:div w:id="1318027244">
          <w:marLeft w:val="640"/>
          <w:marRight w:val="0"/>
          <w:marTop w:val="0"/>
          <w:marBottom w:val="0"/>
          <w:divBdr>
            <w:top w:val="none" w:sz="0" w:space="0" w:color="auto"/>
            <w:left w:val="none" w:sz="0" w:space="0" w:color="auto"/>
            <w:bottom w:val="none" w:sz="0" w:space="0" w:color="auto"/>
            <w:right w:val="none" w:sz="0" w:space="0" w:color="auto"/>
          </w:divBdr>
        </w:div>
        <w:div w:id="1032539766">
          <w:marLeft w:val="640"/>
          <w:marRight w:val="0"/>
          <w:marTop w:val="0"/>
          <w:marBottom w:val="0"/>
          <w:divBdr>
            <w:top w:val="none" w:sz="0" w:space="0" w:color="auto"/>
            <w:left w:val="none" w:sz="0" w:space="0" w:color="auto"/>
            <w:bottom w:val="none" w:sz="0" w:space="0" w:color="auto"/>
            <w:right w:val="none" w:sz="0" w:space="0" w:color="auto"/>
          </w:divBdr>
        </w:div>
        <w:div w:id="381902550">
          <w:marLeft w:val="640"/>
          <w:marRight w:val="0"/>
          <w:marTop w:val="0"/>
          <w:marBottom w:val="0"/>
          <w:divBdr>
            <w:top w:val="none" w:sz="0" w:space="0" w:color="auto"/>
            <w:left w:val="none" w:sz="0" w:space="0" w:color="auto"/>
            <w:bottom w:val="none" w:sz="0" w:space="0" w:color="auto"/>
            <w:right w:val="none" w:sz="0" w:space="0" w:color="auto"/>
          </w:divBdr>
        </w:div>
        <w:div w:id="1317223706">
          <w:marLeft w:val="640"/>
          <w:marRight w:val="0"/>
          <w:marTop w:val="0"/>
          <w:marBottom w:val="0"/>
          <w:divBdr>
            <w:top w:val="none" w:sz="0" w:space="0" w:color="auto"/>
            <w:left w:val="none" w:sz="0" w:space="0" w:color="auto"/>
            <w:bottom w:val="none" w:sz="0" w:space="0" w:color="auto"/>
            <w:right w:val="none" w:sz="0" w:space="0" w:color="auto"/>
          </w:divBdr>
        </w:div>
        <w:div w:id="868908469">
          <w:marLeft w:val="640"/>
          <w:marRight w:val="0"/>
          <w:marTop w:val="0"/>
          <w:marBottom w:val="0"/>
          <w:divBdr>
            <w:top w:val="none" w:sz="0" w:space="0" w:color="auto"/>
            <w:left w:val="none" w:sz="0" w:space="0" w:color="auto"/>
            <w:bottom w:val="none" w:sz="0" w:space="0" w:color="auto"/>
            <w:right w:val="none" w:sz="0" w:space="0" w:color="auto"/>
          </w:divBdr>
        </w:div>
        <w:div w:id="753867461">
          <w:marLeft w:val="640"/>
          <w:marRight w:val="0"/>
          <w:marTop w:val="0"/>
          <w:marBottom w:val="0"/>
          <w:divBdr>
            <w:top w:val="none" w:sz="0" w:space="0" w:color="auto"/>
            <w:left w:val="none" w:sz="0" w:space="0" w:color="auto"/>
            <w:bottom w:val="none" w:sz="0" w:space="0" w:color="auto"/>
            <w:right w:val="none" w:sz="0" w:space="0" w:color="auto"/>
          </w:divBdr>
        </w:div>
        <w:div w:id="342560710">
          <w:marLeft w:val="640"/>
          <w:marRight w:val="0"/>
          <w:marTop w:val="0"/>
          <w:marBottom w:val="0"/>
          <w:divBdr>
            <w:top w:val="none" w:sz="0" w:space="0" w:color="auto"/>
            <w:left w:val="none" w:sz="0" w:space="0" w:color="auto"/>
            <w:bottom w:val="none" w:sz="0" w:space="0" w:color="auto"/>
            <w:right w:val="none" w:sz="0" w:space="0" w:color="auto"/>
          </w:divBdr>
        </w:div>
        <w:div w:id="497231295">
          <w:marLeft w:val="640"/>
          <w:marRight w:val="0"/>
          <w:marTop w:val="0"/>
          <w:marBottom w:val="0"/>
          <w:divBdr>
            <w:top w:val="none" w:sz="0" w:space="0" w:color="auto"/>
            <w:left w:val="none" w:sz="0" w:space="0" w:color="auto"/>
            <w:bottom w:val="none" w:sz="0" w:space="0" w:color="auto"/>
            <w:right w:val="none" w:sz="0" w:space="0" w:color="auto"/>
          </w:divBdr>
        </w:div>
        <w:div w:id="335227335">
          <w:marLeft w:val="640"/>
          <w:marRight w:val="0"/>
          <w:marTop w:val="0"/>
          <w:marBottom w:val="0"/>
          <w:divBdr>
            <w:top w:val="none" w:sz="0" w:space="0" w:color="auto"/>
            <w:left w:val="none" w:sz="0" w:space="0" w:color="auto"/>
            <w:bottom w:val="none" w:sz="0" w:space="0" w:color="auto"/>
            <w:right w:val="none" w:sz="0" w:space="0" w:color="auto"/>
          </w:divBdr>
        </w:div>
        <w:div w:id="973099849">
          <w:marLeft w:val="640"/>
          <w:marRight w:val="0"/>
          <w:marTop w:val="0"/>
          <w:marBottom w:val="0"/>
          <w:divBdr>
            <w:top w:val="none" w:sz="0" w:space="0" w:color="auto"/>
            <w:left w:val="none" w:sz="0" w:space="0" w:color="auto"/>
            <w:bottom w:val="none" w:sz="0" w:space="0" w:color="auto"/>
            <w:right w:val="none" w:sz="0" w:space="0" w:color="auto"/>
          </w:divBdr>
        </w:div>
        <w:div w:id="636374794">
          <w:marLeft w:val="640"/>
          <w:marRight w:val="0"/>
          <w:marTop w:val="0"/>
          <w:marBottom w:val="0"/>
          <w:divBdr>
            <w:top w:val="none" w:sz="0" w:space="0" w:color="auto"/>
            <w:left w:val="none" w:sz="0" w:space="0" w:color="auto"/>
            <w:bottom w:val="none" w:sz="0" w:space="0" w:color="auto"/>
            <w:right w:val="none" w:sz="0" w:space="0" w:color="auto"/>
          </w:divBdr>
        </w:div>
        <w:div w:id="1274441145">
          <w:marLeft w:val="640"/>
          <w:marRight w:val="0"/>
          <w:marTop w:val="0"/>
          <w:marBottom w:val="0"/>
          <w:divBdr>
            <w:top w:val="none" w:sz="0" w:space="0" w:color="auto"/>
            <w:left w:val="none" w:sz="0" w:space="0" w:color="auto"/>
            <w:bottom w:val="none" w:sz="0" w:space="0" w:color="auto"/>
            <w:right w:val="none" w:sz="0" w:space="0" w:color="auto"/>
          </w:divBdr>
        </w:div>
        <w:div w:id="1967198696">
          <w:marLeft w:val="640"/>
          <w:marRight w:val="0"/>
          <w:marTop w:val="0"/>
          <w:marBottom w:val="0"/>
          <w:divBdr>
            <w:top w:val="none" w:sz="0" w:space="0" w:color="auto"/>
            <w:left w:val="none" w:sz="0" w:space="0" w:color="auto"/>
            <w:bottom w:val="none" w:sz="0" w:space="0" w:color="auto"/>
            <w:right w:val="none" w:sz="0" w:space="0" w:color="auto"/>
          </w:divBdr>
        </w:div>
        <w:div w:id="2094088968">
          <w:marLeft w:val="640"/>
          <w:marRight w:val="0"/>
          <w:marTop w:val="0"/>
          <w:marBottom w:val="0"/>
          <w:divBdr>
            <w:top w:val="none" w:sz="0" w:space="0" w:color="auto"/>
            <w:left w:val="none" w:sz="0" w:space="0" w:color="auto"/>
            <w:bottom w:val="none" w:sz="0" w:space="0" w:color="auto"/>
            <w:right w:val="none" w:sz="0" w:space="0" w:color="auto"/>
          </w:divBdr>
        </w:div>
        <w:div w:id="577832926">
          <w:marLeft w:val="640"/>
          <w:marRight w:val="0"/>
          <w:marTop w:val="0"/>
          <w:marBottom w:val="0"/>
          <w:divBdr>
            <w:top w:val="none" w:sz="0" w:space="0" w:color="auto"/>
            <w:left w:val="none" w:sz="0" w:space="0" w:color="auto"/>
            <w:bottom w:val="none" w:sz="0" w:space="0" w:color="auto"/>
            <w:right w:val="none" w:sz="0" w:space="0" w:color="auto"/>
          </w:divBdr>
        </w:div>
        <w:div w:id="1818839738">
          <w:marLeft w:val="640"/>
          <w:marRight w:val="0"/>
          <w:marTop w:val="0"/>
          <w:marBottom w:val="0"/>
          <w:divBdr>
            <w:top w:val="none" w:sz="0" w:space="0" w:color="auto"/>
            <w:left w:val="none" w:sz="0" w:space="0" w:color="auto"/>
            <w:bottom w:val="none" w:sz="0" w:space="0" w:color="auto"/>
            <w:right w:val="none" w:sz="0" w:space="0" w:color="auto"/>
          </w:divBdr>
        </w:div>
        <w:div w:id="1797481062">
          <w:marLeft w:val="640"/>
          <w:marRight w:val="0"/>
          <w:marTop w:val="0"/>
          <w:marBottom w:val="0"/>
          <w:divBdr>
            <w:top w:val="none" w:sz="0" w:space="0" w:color="auto"/>
            <w:left w:val="none" w:sz="0" w:space="0" w:color="auto"/>
            <w:bottom w:val="none" w:sz="0" w:space="0" w:color="auto"/>
            <w:right w:val="none" w:sz="0" w:space="0" w:color="auto"/>
          </w:divBdr>
        </w:div>
      </w:divsChild>
    </w:div>
    <w:div w:id="2107383977">
      <w:bodyDiv w:val="1"/>
      <w:marLeft w:val="0"/>
      <w:marRight w:val="0"/>
      <w:marTop w:val="0"/>
      <w:marBottom w:val="0"/>
      <w:divBdr>
        <w:top w:val="none" w:sz="0" w:space="0" w:color="auto"/>
        <w:left w:val="none" w:sz="0" w:space="0" w:color="auto"/>
        <w:bottom w:val="none" w:sz="0" w:space="0" w:color="auto"/>
        <w:right w:val="none" w:sz="0" w:space="0" w:color="auto"/>
      </w:divBdr>
      <w:divsChild>
        <w:div w:id="2075856692">
          <w:marLeft w:val="640"/>
          <w:marRight w:val="0"/>
          <w:marTop w:val="0"/>
          <w:marBottom w:val="0"/>
          <w:divBdr>
            <w:top w:val="none" w:sz="0" w:space="0" w:color="auto"/>
            <w:left w:val="none" w:sz="0" w:space="0" w:color="auto"/>
            <w:bottom w:val="none" w:sz="0" w:space="0" w:color="auto"/>
            <w:right w:val="none" w:sz="0" w:space="0" w:color="auto"/>
          </w:divBdr>
        </w:div>
        <w:div w:id="1346440925">
          <w:marLeft w:val="640"/>
          <w:marRight w:val="0"/>
          <w:marTop w:val="0"/>
          <w:marBottom w:val="0"/>
          <w:divBdr>
            <w:top w:val="none" w:sz="0" w:space="0" w:color="auto"/>
            <w:left w:val="none" w:sz="0" w:space="0" w:color="auto"/>
            <w:bottom w:val="none" w:sz="0" w:space="0" w:color="auto"/>
            <w:right w:val="none" w:sz="0" w:space="0" w:color="auto"/>
          </w:divBdr>
        </w:div>
        <w:div w:id="1014302149">
          <w:marLeft w:val="640"/>
          <w:marRight w:val="0"/>
          <w:marTop w:val="0"/>
          <w:marBottom w:val="0"/>
          <w:divBdr>
            <w:top w:val="none" w:sz="0" w:space="0" w:color="auto"/>
            <w:left w:val="none" w:sz="0" w:space="0" w:color="auto"/>
            <w:bottom w:val="none" w:sz="0" w:space="0" w:color="auto"/>
            <w:right w:val="none" w:sz="0" w:space="0" w:color="auto"/>
          </w:divBdr>
        </w:div>
        <w:div w:id="1326201190">
          <w:marLeft w:val="640"/>
          <w:marRight w:val="0"/>
          <w:marTop w:val="0"/>
          <w:marBottom w:val="0"/>
          <w:divBdr>
            <w:top w:val="none" w:sz="0" w:space="0" w:color="auto"/>
            <w:left w:val="none" w:sz="0" w:space="0" w:color="auto"/>
            <w:bottom w:val="none" w:sz="0" w:space="0" w:color="auto"/>
            <w:right w:val="none" w:sz="0" w:space="0" w:color="auto"/>
          </w:divBdr>
        </w:div>
        <w:div w:id="277837759">
          <w:marLeft w:val="640"/>
          <w:marRight w:val="0"/>
          <w:marTop w:val="0"/>
          <w:marBottom w:val="0"/>
          <w:divBdr>
            <w:top w:val="none" w:sz="0" w:space="0" w:color="auto"/>
            <w:left w:val="none" w:sz="0" w:space="0" w:color="auto"/>
            <w:bottom w:val="none" w:sz="0" w:space="0" w:color="auto"/>
            <w:right w:val="none" w:sz="0" w:space="0" w:color="auto"/>
          </w:divBdr>
        </w:div>
        <w:div w:id="1942758453">
          <w:marLeft w:val="640"/>
          <w:marRight w:val="0"/>
          <w:marTop w:val="0"/>
          <w:marBottom w:val="0"/>
          <w:divBdr>
            <w:top w:val="none" w:sz="0" w:space="0" w:color="auto"/>
            <w:left w:val="none" w:sz="0" w:space="0" w:color="auto"/>
            <w:bottom w:val="none" w:sz="0" w:space="0" w:color="auto"/>
            <w:right w:val="none" w:sz="0" w:space="0" w:color="auto"/>
          </w:divBdr>
        </w:div>
        <w:div w:id="136264170">
          <w:marLeft w:val="640"/>
          <w:marRight w:val="0"/>
          <w:marTop w:val="0"/>
          <w:marBottom w:val="0"/>
          <w:divBdr>
            <w:top w:val="none" w:sz="0" w:space="0" w:color="auto"/>
            <w:left w:val="none" w:sz="0" w:space="0" w:color="auto"/>
            <w:bottom w:val="none" w:sz="0" w:space="0" w:color="auto"/>
            <w:right w:val="none" w:sz="0" w:space="0" w:color="auto"/>
          </w:divBdr>
        </w:div>
        <w:div w:id="1279526891">
          <w:marLeft w:val="640"/>
          <w:marRight w:val="0"/>
          <w:marTop w:val="0"/>
          <w:marBottom w:val="0"/>
          <w:divBdr>
            <w:top w:val="none" w:sz="0" w:space="0" w:color="auto"/>
            <w:left w:val="none" w:sz="0" w:space="0" w:color="auto"/>
            <w:bottom w:val="none" w:sz="0" w:space="0" w:color="auto"/>
            <w:right w:val="none" w:sz="0" w:space="0" w:color="auto"/>
          </w:divBdr>
        </w:div>
        <w:div w:id="1174032587">
          <w:marLeft w:val="640"/>
          <w:marRight w:val="0"/>
          <w:marTop w:val="0"/>
          <w:marBottom w:val="0"/>
          <w:divBdr>
            <w:top w:val="none" w:sz="0" w:space="0" w:color="auto"/>
            <w:left w:val="none" w:sz="0" w:space="0" w:color="auto"/>
            <w:bottom w:val="none" w:sz="0" w:space="0" w:color="auto"/>
            <w:right w:val="none" w:sz="0" w:space="0" w:color="auto"/>
          </w:divBdr>
        </w:div>
        <w:div w:id="685331207">
          <w:marLeft w:val="640"/>
          <w:marRight w:val="0"/>
          <w:marTop w:val="0"/>
          <w:marBottom w:val="0"/>
          <w:divBdr>
            <w:top w:val="none" w:sz="0" w:space="0" w:color="auto"/>
            <w:left w:val="none" w:sz="0" w:space="0" w:color="auto"/>
            <w:bottom w:val="none" w:sz="0" w:space="0" w:color="auto"/>
            <w:right w:val="none" w:sz="0" w:space="0" w:color="auto"/>
          </w:divBdr>
        </w:div>
        <w:div w:id="1381242491">
          <w:marLeft w:val="640"/>
          <w:marRight w:val="0"/>
          <w:marTop w:val="0"/>
          <w:marBottom w:val="0"/>
          <w:divBdr>
            <w:top w:val="none" w:sz="0" w:space="0" w:color="auto"/>
            <w:left w:val="none" w:sz="0" w:space="0" w:color="auto"/>
            <w:bottom w:val="none" w:sz="0" w:space="0" w:color="auto"/>
            <w:right w:val="none" w:sz="0" w:space="0" w:color="auto"/>
          </w:divBdr>
        </w:div>
        <w:div w:id="1859195641">
          <w:marLeft w:val="640"/>
          <w:marRight w:val="0"/>
          <w:marTop w:val="0"/>
          <w:marBottom w:val="0"/>
          <w:divBdr>
            <w:top w:val="none" w:sz="0" w:space="0" w:color="auto"/>
            <w:left w:val="none" w:sz="0" w:space="0" w:color="auto"/>
            <w:bottom w:val="none" w:sz="0" w:space="0" w:color="auto"/>
            <w:right w:val="none" w:sz="0" w:space="0" w:color="auto"/>
          </w:divBdr>
        </w:div>
        <w:div w:id="1538733798">
          <w:marLeft w:val="640"/>
          <w:marRight w:val="0"/>
          <w:marTop w:val="0"/>
          <w:marBottom w:val="0"/>
          <w:divBdr>
            <w:top w:val="none" w:sz="0" w:space="0" w:color="auto"/>
            <w:left w:val="none" w:sz="0" w:space="0" w:color="auto"/>
            <w:bottom w:val="none" w:sz="0" w:space="0" w:color="auto"/>
            <w:right w:val="none" w:sz="0" w:space="0" w:color="auto"/>
          </w:divBdr>
        </w:div>
        <w:div w:id="1075207792">
          <w:marLeft w:val="640"/>
          <w:marRight w:val="0"/>
          <w:marTop w:val="0"/>
          <w:marBottom w:val="0"/>
          <w:divBdr>
            <w:top w:val="none" w:sz="0" w:space="0" w:color="auto"/>
            <w:left w:val="none" w:sz="0" w:space="0" w:color="auto"/>
            <w:bottom w:val="none" w:sz="0" w:space="0" w:color="auto"/>
            <w:right w:val="none" w:sz="0" w:space="0" w:color="auto"/>
          </w:divBdr>
        </w:div>
        <w:div w:id="325016060">
          <w:marLeft w:val="640"/>
          <w:marRight w:val="0"/>
          <w:marTop w:val="0"/>
          <w:marBottom w:val="0"/>
          <w:divBdr>
            <w:top w:val="none" w:sz="0" w:space="0" w:color="auto"/>
            <w:left w:val="none" w:sz="0" w:space="0" w:color="auto"/>
            <w:bottom w:val="none" w:sz="0" w:space="0" w:color="auto"/>
            <w:right w:val="none" w:sz="0" w:space="0" w:color="auto"/>
          </w:divBdr>
        </w:div>
        <w:div w:id="913735622">
          <w:marLeft w:val="640"/>
          <w:marRight w:val="0"/>
          <w:marTop w:val="0"/>
          <w:marBottom w:val="0"/>
          <w:divBdr>
            <w:top w:val="none" w:sz="0" w:space="0" w:color="auto"/>
            <w:left w:val="none" w:sz="0" w:space="0" w:color="auto"/>
            <w:bottom w:val="none" w:sz="0" w:space="0" w:color="auto"/>
            <w:right w:val="none" w:sz="0" w:space="0" w:color="auto"/>
          </w:divBdr>
        </w:div>
        <w:div w:id="1864898263">
          <w:marLeft w:val="640"/>
          <w:marRight w:val="0"/>
          <w:marTop w:val="0"/>
          <w:marBottom w:val="0"/>
          <w:divBdr>
            <w:top w:val="none" w:sz="0" w:space="0" w:color="auto"/>
            <w:left w:val="none" w:sz="0" w:space="0" w:color="auto"/>
            <w:bottom w:val="none" w:sz="0" w:space="0" w:color="auto"/>
            <w:right w:val="none" w:sz="0" w:space="0" w:color="auto"/>
          </w:divBdr>
        </w:div>
        <w:div w:id="890579532">
          <w:marLeft w:val="640"/>
          <w:marRight w:val="0"/>
          <w:marTop w:val="0"/>
          <w:marBottom w:val="0"/>
          <w:divBdr>
            <w:top w:val="none" w:sz="0" w:space="0" w:color="auto"/>
            <w:left w:val="none" w:sz="0" w:space="0" w:color="auto"/>
            <w:bottom w:val="none" w:sz="0" w:space="0" w:color="auto"/>
            <w:right w:val="none" w:sz="0" w:space="0" w:color="auto"/>
          </w:divBdr>
        </w:div>
        <w:div w:id="1093667007">
          <w:marLeft w:val="640"/>
          <w:marRight w:val="0"/>
          <w:marTop w:val="0"/>
          <w:marBottom w:val="0"/>
          <w:divBdr>
            <w:top w:val="none" w:sz="0" w:space="0" w:color="auto"/>
            <w:left w:val="none" w:sz="0" w:space="0" w:color="auto"/>
            <w:bottom w:val="none" w:sz="0" w:space="0" w:color="auto"/>
            <w:right w:val="none" w:sz="0" w:space="0" w:color="auto"/>
          </w:divBdr>
        </w:div>
        <w:div w:id="221991653">
          <w:marLeft w:val="640"/>
          <w:marRight w:val="0"/>
          <w:marTop w:val="0"/>
          <w:marBottom w:val="0"/>
          <w:divBdr>
            <w:top w:val="none" w:sz="0" w:space="0" w:color="auto"/>
            <w:left w:val="none" w:sz="0" w:space="0" w:color="auto"/>
            <w:bottom w:val="none" w:sz="0" w:space="0" w:color="auto"/>
            <w:right w:val="none" w:sz="0" w:space="0" w:color="auto"/>
          </w:divBdr>
        </w:div>
        <w:div w:id="1082682061">
          <w:marLeft w:val="640"/>
          <w:marRight w:val="0"/>
          <w:marTop w:val="0"/>
          <w:marBottom w:val="0"/>
          <w:divBdr>
            <w:top w:val="none" w:sz="0" w:space="0" w:color="auto"/>
            <w:left w:val="none" w:sz="0" w:space="0" w:color="auto"/>
            <w:bottom w:val="none" w:sz="0" w:space="0" w:color="auto"/>
            <w:right w:val="none" w:sz="0" w:space="0" w:color="auto"/>
          </w:divBdr>
        </w:div>
        <w:div w:id="1438788613">
          <w:marLeft w:val="640"/>
          <w:marRight w:val="0"/>
          <w:marTop w:val="0"/>
          <w:marBottom w:val="0"/>
          <w:divBdr>
            <w:top w:val="none" w:sz="0" w:space="0" w:color="auto"/>
            <w:left w:val="none" w:sz="0" w:space="0" w:color="auto"/>
            <w:bottom w:val="none" w:sz="0" w:space="0" w:color="auto"/>
            <w:right w:val="none" w:sz="0" w:space="0" w:color="auto"/>
          </w:divBdr>
        </w:div>
        <w:div w:id="1603144284">
          <w:marLeft w:val="640"/>
          <w:marRight w:val="0"/>
          <w:marTop w:val="0"/>
          <w:marBottom w:val="0"/>
          <w:divBdr>
            <w:top w:val="none" w:sz="0" w:space="0" w:color="auto"/>
            <w:left w:val="none" w:sz="0" w:space="0" w:color="auto"/>
            <w:bottom w:val="none" w:sz="0" w:space="0" w:color="auto"/>
            <w:right w:val="none" w:sz="0" w:space="0" w:color="auto"/>
          </w:divBdr>
        </w:div>
        <w:div w:id="90662935">
          <w:marLeft w:val="640"/>
          <w:marRight w:val="0"/>
          <w:marTop w:val="0"/>
          <w:marBottom w:val="0"/>
          <w:divBdr>
            <w:top w:val="none" w:sz="0" w:space="0" w:color="auto"/>
            <w:left w:val="none" w:sz="0" w:space="0" w:color="auto"/>
            <w:bottom w:val="none" w:sz="0" w:space="0" w:color="auto"/>
            <w:right w:val="none" w:sz="0" w:space="0" w:color="auto"/>
          </w:divBdr>
        </w:div>
        <w:div w:id="1653437986">
          <w:marLeft w:val="640"/>
          <w:marRight w:val="0"/>
          <w:marTop w:val="0"/>
          <w:marBottom w:val="0"/>
          <w:divBdr>
            <w:top w:val="none" w:sz="0" w:space="0" w:color="auto"/>
            <w:left w:val="none" w:sz="0" w:space="0" w:color="auto"/>
            <w:bottom w:val="none" w:sz="0" w:space="0" w:color="auto"/>
            <w:right w:val="none" w:sz="0" w:space="0" w:color="auto"/>
          </w:divBdr>
        </w:div>
        <w:div w:id="504444537">
          <w:marLeft w:val="640"/>
          <w:marRight w:val="0"/>
          <w:marTop w:val="0"/>
          <w:marBottom w:val="0"/>
          <w:divBdr>
            <w:top w:val="none" w:sz="0" w:space="0" w:color="auto"/>
            <w:left w:val="none" w:sz="0" w:space="0" w:color="auto"/>
            <w:bottom w:val="none" w:sz="0" w:space="0" w:color="auto"/>
            <w:right w:val="none" w:sz="0" w:space="0" w:color="auto"/>
          </w:divBdr>
        </w:div>
        <w:div w:id="1498107911">
          <w:marLeft w:val="640"/>
          <w:marRight w:val="0"/>
          <w:marTop w:val="0"/>
          <w:marBottom w:val="0"/>
          <w:divBdr>
            <w:top w:val="none" w:sz="0" w:space="0" w:color="auto"/>
            <w:left w:val="none" w:sz="0" w:space="0" w:color="auto"/>
            <w:bottom w:val="none" w:sz="0" w:space="0" w:color="auto"/>
            <w:right w:val="none" w:sz="0" w:space="0" w:color="auto"/>
          </w:divBdr>
        </w:div>
        <w:div w:id="1181892569">
          <w:marLeft w:val="640"/>
          <w:marRight w:val="0"/>
          <w:marTop w:val="0"/>
          <w:marBottom w:val="0"/>
          <w:divBdr>
            <w:top w:val="none" w:sz="0" w:space="0" w:color="auto"/>
            <w:left w:val="none" w:sz="0" w:space="0" w:color="auto"/>
            <w:bottom w:val="none" w:sz="0" w:space="0" w:color="auto"/>
            <w:right w:val="none" w:sz="0" w:space="0" w:color="auto"/>
          </w:divBdr>
        </w:div>
        <w:div w:id="210383246">
          <w:marLeft w:val="640"/>
          <w:marRight w:val="0"/>
          <w:marTop w:val="0"/>
          <w:marBottom w:val="0"/>
          <w:divBdr>
            <w:top w:val="none" w:sz="0" w:space="0" w:color="auto"/>
            <w:left w:val="none" w:sz="0" w:space="0" w:color="auto"/>
            <w:bottom w:val="none" w:sz="0" w:space="0" w:color="auto"/>
            <w:right w:val="none" w:sz="0" w:space="0" w:color="auto"/>
          </w:divBdr>
        </w:div>
        <w:div w:id="490871238">
          <w:marLeft w:val="640"/>
          <w:marRight w:val="0"/>
          <w:marTop w:val="0"/>
          <w:marBottom w:val="0"/>
          <w:divBdr>
            <w:top w:val="none" w:sz="0" w:space="0" w:color="auto"/>
            <w:left w:val="none" w:sz="0" w:space="0" w:color="auto"/>
            <w:bottom w:val="none" w:sz="0" w:space="0" w:color="auto"/>
            <w:right w:val="none" w:sz="0" w:space="0" w:color="auto"/>
          </w:divBdr>
        </w:div>
        <w:div w:id="1219708752">
          <w:marLeft w:val="640"/>
          <w:marRight w:val="0"/>
          <w:marTop w:val="0"/>
          <w:marBottom w:val="0"/>
          <w:divBdr>
            <w:top w:val="none" w:sz="0" w:space="0" w:color="auto"/>
            <w:left w:val="none" w:sz="0" w:space="0" w:color="auto"/>
            <w:bottom w:val="none" w:sz="0" w:space="0" w:color="auto"/>
            <w:right w:val="none" w:sz="0" w:space="0" w:color="auto"/>
          </w:divBdr>
        </w:div>
        <w:div w:id="2007509298">
          <w:marLeft w:val="640"/>
          <w:marRight w:val="0"/>
          <w:marTop w:val="0"/>
          <w:marBottom w:val="0"/>
          <w:divBdr>
            <w:top w:val="none" w:sz="0" w:space="0" w:color="auto"/>
            <w:left w:val="none" w:sz="0" w:space="0" w:color="auto"/>
            <w:bottom w:val="none" w:sz="0" w:space="0" w:color="auto"/>
            <w:right w:val="none" w:sz="0" w:space="0" w:color="auto"/>
          </w:divBdr>
        </w:div>
        <w:div w:id="139805849">
          <w:marLeft w:val="640"/>
          <w:marRight w:val="0"/>
          <w:marTop w:val="0"/>
          <w:marBottom w:val="0"/>
          <w:divBdr>
            <w:top w:val="none" w:sz="0" w:space="0" w:color="auto"/>
            <w:left w:val="none" w:sz="0" w:space="0" w:color="auto"/>
            <w:bottom w:val="none" w:sz="0" w:space="0" w:color="auto"/>
            <w:right w:val="none" w:sz="0" w:space="0" w:color="auto"/>
          </w:divBdr>
        </w:div>
        <w:div w:id="1065487910">
          <w:marLeft w:val="640"/>
          <w:marRight w:val="0"/>
          <w:marTop w:val="0"/>
          <w:marBottom w:val="0"/>
          <w:divBdr>
            <w:top w:val="none" w:sz="0" w:space="0" w:color="auto"/>
            <w:left w:val="none" w:sz="0" w:space="0" w:color="auto"/>
            <w:bottom w:val="none" w:sz="0" w:space="0" w:color="auto"/>
            <w:right w:val="none" w:sz="0" w:space="0" w:color="auto"/>
          </w:divBdr>
        </w:div>
        <w:div w:id="1717267515">
          <w:marLeft w:val="640"/>
          <w:marRight w:val="0"/>
          <w:marTop w:val="0"/>
          <w:marBottom w:val="0"/>
          <w:divBdr>
            <w:top w:val="none" w:sz="0" w:space="0" w:color="auto"/>
            <w:left w:val="none" w:sz="0" w:space="0" w:color="auto"/>
            <w:bottom w:val="none" w:sz="0" w:space="0" w:color="auto"/>
            <w:right w:val="none" w:sz="0" w:space="0" w:color="auto"/>
          </w:divBdr>
        </w:div>
        <w:div w:id="893077897">
          <w:marLeft w:val="640"/>
          <w:marRight w:val="0"/>
          <w:marTop w:val="0"/>
          <w:marBottom w:val="0"/>
          <w:divBdr>
            <w:top w:val="none" w:sz="0" w:space="0" w:color="auto"/>
            <w:left w:val="none" w:sz="0" w:space="0" w:color="auto"/>
            <w:bottom w:val="none" w:sz="0" w:space="0" w:color="auto"/>
            <w:right w:val="none" w:sz="0" w:space="0" w:color="auto"/>
          </w:divBdr>
        </w:div>
        <w:div w:id="717706541">
          <w:marLeft w:val="640"/>
          <w:marRight w:val="0"/>
          <w:marTop w:val="0"/>
          <w:marBottom w:val="0"/>
          <w:divBdr>
            <w:top w:val="none" w:sz="0" w:space="0" w:color="auto"/>
            <w:left w:val="none" w:sz="0" w:space="0" w:color="auto"/>
            <w:bottom w:val="none" w:sz="0" w:space="0" w:color="auto"/>
            <w:right w:val="none" w:sz="0" w:space="0" w:color="auto"/>
          </w:divBdr>
        </w:div>
        <w:div w:id="791368598">
          <w:marLeft w:val="640"/>
          <w:marRight w:val="0"/>
          <w:marTop w:val="0"/>
          <w:marBottom w:val="0"/>
          <w:divBdr>
            <w:top w:val="none" w:sz="0" w:space="0" w:color="auto"/>
            <w:left w:val="none" w:sz="0" w:space="0" w:color="auto"/>
            <w:bottom w:val="none" w:sz="0" w:space="0" w:color="auto"/>
            <w:right w:val="none" w:sz="0" w:space="0" w:color="auto"/>
          </w:divBdr>
        </w:div>
        <w:div w:id="1426730214">
          <w:marLeft w:val="64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8" Type="http://schemas.openxmlformats.org/officeDocument/2006/relationships/hyperlink" Target="mailto:chantal.reusken@rivm.nl" TargetMode="External"/><Relationship Id="rId13" Type="http://schemas.openxmlformats.org/officeDocument/2006/relationships/hyperlink" Target="https://www.rivm.nl/coronavirus-covid-19/virus/varianten/omikronvariant" TargetMode="External"/><Relationship Id="rId18" Type="http://schemas.openxmlformats.org/officeDocument/2006/relationships/hyperlink" Target="http://github.com/CSSEGISandData/COVID-19" TargetMode="External"/><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hyperlink" Target="https://www.gisaid.org" TargetMode="External"/><Relationship Id="rId7" Type="http://schemas.openxmlformats.org/officeDocument/2006/relationships/hyperlink" Target="mailto:x.han@amsterdamumc.nl" TargetMode="External"/><Relationship Id="rId12" Type="http://schemas.openxmlformats.org/officeDocument/2006/relationships/image" Target="media/image4.png"/><Relationship Id="rId17" Type="http://schemas.openxmlformats.org/officeDocument/2006/relationships/hyperlink" Target="https://www.gisaid.org" TargetMode="External"/><Relationship Id="rId25" Type="http://schemas.openxmlformats.org/officeDocument/2006/relationships/footer" Target="footer1.xml"/><Relationship Id="rId2" Type="http://schemas.openxmlformats.org/officeDocument/2006/relationships/styles" Target="styles.xml"/><Relationship Id="rId16" Type="http://schemas.openxmlformats.org/officeDocument/2006/relationships/hyperlink" Target="https://www.gadm.org" TargetMode="External"/><Relationship Id="rId20" Type="http://schemas.openxmlformats.org/officeDocument/2006/relationships/hyperlink" Target="https://www.google.com/covid19/mobility/" TargetMode="Externa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6.emf"/><Relationship Id="rId5" Type="http://schemas.openxmlformats.org/officeDocument/2006/relationships/footnotes" Target="footnotes.xml"/><Relationship Id="rId15" Type="http://schemas.openxmlformats.org/officeDocument/2006/relationships/hyperlink" Target="https://github.com/W-L/ProblematicSites_SARS-CoV2" TargetMode="External"/><Relationship Id="rId23" Type="http://schemas.openxmlformats.org/officeDocument/2006/relationships/image" Target="media/image5.png"/><Relationship Id="rId28"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hyperlink" Target="https://github.com/evogytis/baltic" TargetMode="External"/><Relationship Id="rId31" Type="http://schemas.microsoft.com/office/2018/08/relationships/commentsExtensible" Target="commentsExtensible.xml"/><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hyperlink" Target="https://www.rivm.nl/en/node/163991" TargetMode="External"/><Relationship Id="rId22" Type="http://schemas.openxmlformats.org/officeDocument/2006/relationships/hyperlink" Target="https://github.com/AMC-LAEB/nl_sars-cov-2_genomic_epi_2022" TargetMode="External"/><Relationship Id="rId27"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DefaultPlaceholder_-1854013440"/>
        <w:category>
          <w:name w:val="General"/>
          <w:gallery w:val="placeholder"/>
        </w:category>
        <w:types>
          <w:type w:val="bbPlcHdr"/>
        </w:types>
        <w:behaviors>
          <w:behavior w:val="content"/>
        </w:behaviors>
        <w:guid w:val="{9B67EA0F-DA94-E54D-A4A1-89C6E332C0AF}"/>
      </w:docPartPr>
      <w:docPartBody>
        <w:p w:rsidR="00E86DEC" w:rsidRDefault="00253558">
          <w:r w:rsidRPr="00074A69">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20002A87" w:usb1="80000000" w:usb2="00000008" w:usb3="00000000" w:csb0="000001FF" w:csb1="00000000"/>
  </w:font>
  <w:font w:name="Cambria">
    <w:panose1 w:val="02040503050406030204"/>
    <w:charset w:val="00"/>
    <w:family w:val="roman"/>
    <w:pitch w:val="variable"/>
    <w:sig w:usb0="A00002EF" w:usb1="4000004B" w:usb2="00000000" w:usb3="00000000" w:csb0="0000009F" w:csb1="00000000"/>
  </w:font>
  <w:font w:name="Roboto">
    <w:altName w:val="Arial"/>
    <w:panose1 w:val="020B0604020202020204"/>
    <w:charset w:val="00"/>
    <w:family w:val="auto"/>
    <w:pitch w:val="variable"/>
    <w:sig w:usb0="E00002FF" w:usb1="5000205B" w:usb2="00000020" w:usb3="00000000" w:csb0="0000019F" w:csb1="00000000"/>
  </w:font>
  <w:font w:name="Cambria Math">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A00002EF" w:usb1="4000207B" w:usb2="00000000" w:usb3="00000000" w:csb0="0000009F" w:csb1="00000000"/>
  </w:font>
  <w:font w:name="DengXian">
    <w:altName w:val="等线"/>
    <w:panose1 w:val="02010600030101010101"/>
    <w:charset w:val="86"/>
    <w:family w:val="auto"/>
    <w:notTrueType/>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53558"/>
    <w:rsid w:val="000E6B20"/>
    <w:rsid w:val="00183E94"/>
    <w:rsid w:val="001E5057"/>
    <w:rsid w:val="00253558"/>
    <w:rsid w:val="003C41FD"/>
    <w:rsid w:val="00584917"/>
    <w:rsid w:val="006375BB"/>
    <w:rsid w:val="006A66D7"/>
    <w:rsid w:val="0072766D"/>
    <w:rsid w:val="00832834"/>
    <w:rsid w:val="00A2278B"/>
    <w:rsid w:val="00B13F41"/>
    <w:rsid w:val="00BA7F1D"/>
    <w:rsid w:val="00DF6F0E"/>
    <w:rsid w:val="00E86DEC"/>
    <w:rsid w:val="00FD2E7A"/>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GB"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6375BB"/>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3838914-6D06-634F-B019-645D541FBC82}">
  <we:reference id="wa104382081" version="1.35.0.0" store="en-GB" storeType="OMEX"/>
  <we:alternateReferences>
    <we:reference id="wa104382081" version="1.35.0.0" store="en-GB" storeType="OMEX"/>
  </we:alternateReferences>
  <we:properties>
    <we:property name="MENDELEY_CITATIONS" value="[{&quot;citationID&quot;:&quot;MENDELEY_CITATION_ac042d6a-6497-48e1-8510-cadfb71eb8f6&quot;,&quot;properties&quot;:{&quot;noteIndex&quot;:0},&quot;isEdited&quot;:false,&quot;manualOverride&quot;:{&quot;isManuallyOverridden&quot;:false,&quot;citeprocText&quot;:&quot;&lt;sup&gt;1–3&lt;/sup&gt;&quot;,&quot;manualOverrideText&quot;:&quot;&quot;},&quot;citationItems&quot;:[{&quot;id&quot;:&quot;fe3a11c4-0397-3171-b38c-9242a1848806&quot;,&quot;itemData&quot;:{&quot;type&quot;:&quot;article-journal&quot;,&quot;id&quot;:&quot;fe3a11c4-0397-3171-b38c-9242a1848806&quot;,&quot;title&quot;:&quot;Inferring the effectiveness of government interventions against COVID-19&quot;,&quot;author&quot;:[{&quot;family&quot;:&quot;Brauner&quot;,&quot;given&quot;:&quot;Jan M.&quot;,&quot;parse-names&quot;:false,&quot;dropping-particle&quot;:&quot;&quot;,&quot;non-dropping-particle&quot;:&quot;&quot;},{&quot;family&quot;:&quot;Mindermann&quot;,&quot;given&quot;:&quot;Sören&quot;,&quot;parse-names&quot;:false,&quot;dropping-particle&quot;:&quot;&quot;,&quot;non-dropping-particle&quot;:&quot;&quot;},{&quot;family&quot;:&quot;Sharma&quot;,&quot;given&quot;:&quot;Mrinank&quot;,&quot;parse-names&quot;:false,&quot;dropping-particle&quot;:&quot;&quot;,&quot;non-dropping-particle&quot;:&quot;&quot;},{&quot;family&quot;:&quot;Johnston&quot;,&quot;given&quot;:&quot;David&quot;,&quot;parse-names&quot;:false,&quot;dropping-particle&quot;:&quot;&quot;,&quot;non-dropping-particle&quot;:&quot;&quot;},{&quot;family&quot;:&quot;Salvatier&quot;,&quot;given&quot;:&quot;John&quot;,&quot;parse-names&quot;:false,&quot;dropping-particle&quot;:&quot;&quot;,&quot;non-dropping-particle&quot;:&quot;&quot;},{&quot;family&quot;:&quot;Gavenčiak&quot;,&quot;given&quot;:&quot;Tomáš&quot;,&quot;parse-names&quot;:false,&quot;dropping-particle&quot;:&quot;&quot;,&quot;non-dropping-particle&quot;:&quot;&quot;},{&quot;family&quot;:&quot;Stephenson&quot;,&quot;given&quot;:&quot;Anna B.&quot;,&quot;parse-names&quot;:false,&quot;dropping-particle&quot;:&quot;&quot;,&quot;non-dropping-particle&quot;:&quot;&quot;},{&quot;family&quot;:&quot;Leech&quot;,&quot;given&quot;:&quot;Gavin&quot;,&quot;parse-names&quot;:false,&quot;dropping-particle&quot;:&quot;&quot;,&quot;non-dropping-particle&quot;:&quot;&quot;},{&quot;family&quot;:&quot;Altman&quot;,&quot;given&quot;:&quot;George&quot;,&quot;parse-names&quot;:false,&quot;dropping-particle&quot;:&quot;&quot;,&quot;non-dropping-particle&quot;:&quot;&quot;},{&quot;family&quot;:&quot;Mikulik&quot;,&quot;given&quot;:&quot;Vladimir&quot;,&quot;parse-names&quot;:false,&quot;dropping-particle&quot;:&quot;&quot;,&quot;non-dropping-particle&quot;:&quot;&quot;},{&quot;family&quot;:&quot;Norman&quot;,&quot;given&quot;:&quot;Alexander John&quot;,&quot;parse-names&quot;:false,&quot;dropping-particle&quot;:&quot;&quot;,&quot;non-dropping-particle&quot;:&quot;&quot;},{&quot;family&quot;:&quot;Monrad&quot;,&quot;given&quot;:&quot;Joshua Teperowski&quot;,&quot;parse-names&quot;:false,&quot;dropping-particle&quot;:&quot;&quot;,&quot;non-dropping-particle&quot;:&quot;&quot;},{&quot;family&quot;:&quot;Besiroglu&quot;,&quot;given&quot;:&quot;Tamay&quot;,&quot;parse-names&quot;:false,&quot;dropping-particle&quot;:&quot;&quot;,&quot;non-dropping-particle&quot;:&quot;&quot;},{&quot;family&quot;:&quot;Ge&quot;,&quot;given&quot;:&quot;Hong&quot;,&quot;parse-names&quot;:false,&quot;dropping-particle&quot;:&quot;&quot;,&quot;non-dropping-particle&quot;:&quot;&quot;},{&quot;family&quot;:&quot;Hartwick&quot;,&quot;given&quot;:&quot;Meghan A.&quot;,&quot;parse-names&quot;:false,&quot;dropping-particle&quot;:&quot;&quot;,&quot;non-dropping-particle&quot;:&quot;&quot;},{&quot;family&quot;:&quot;Teh&quot;,&quot;given&quot;:&quot;Yee Whye&quot;,&quot;parse-names&quot;:false,&quot;dropping-particle&quot;:&quot;&quot;,&quot;non-dropping-particle&quot;:&quot;&quot;},{&quot;family&quot;:&quot;Chindelevitch&quot;,&quot;given&quot;:&quot;Leonid&quot;,&quot;parse-names&quot;:false,&quot;dropping-particle&quot;:&quot;&quot;,&quot;non-dropping-particle&quot;:&quot;&quot;},{&quot;family&quot;:&quot;Gal&quot;,&quot;given&quot;:&quot;Yarin&quot;,&quot;parse-names&quot;:false,&quot;dropping-particle&quot;:&quot;&quot;,&quot;non-dropping-particle&quot;:&quot;&quot;},{&quot;family&quot;:&quot;Kulveit&quot;,&quot;given&quot;:&quot;Jan&quot;,&quot;parse-names&quot;:false,&quot;dropping-particle&quot;:&quot;&quot;,&quot;non-dropping-particle&quot;:&quot;&quot;}],&quot;container-title&quot;:&quot;Science&quot;,&quot;DOI&quot;:&quot;10.1126/science.abd9338&quot;,&quot;ISSN&quot;:&quot;10959203&quot;,&quot;issued&quot;:{&quot;date-parts&quot;:[[2021]]},&quot;abstract&quot;:&quot;Governments are attempting to control the COVID-19 pandemic with nonpharmaceutical interventions (NPIs). However, the effectiveness of different NPIs at reducing transmission is poorly understood. We gathered chronological data on the implementation of NPIs for several European and non-European countries between January and the end of May 2020. We estimated the effectiveness of these NPIs, which range from limiting gathering sizes and closing businesses or educational institutions to stay-at-home orders. To do so, we used a Bayesian hierarchical model that links NPI implementation dates to national case and death counts and supported the results with extensive empirical validation. Closing all educational institutions, limiting gatherings to 10 people or less, and closing face-to-face businesses each reduced transmission considerably. The additional effect of stay-at-home orders was comparatively small.&quot;,&quot;issue&quot;:&quot;6531&quot;,&quot;volume&quot;:&quot;371&quot;,&quot;expandedJournalTitle&quot;:&quot;Science&quot;},&quot;isTemporary&quot;:false},{&quot;id&quot;:&quot;a3669bdb-2281-3d80-9381-1e4a9c614d31&quot;,&quot;itemData&quot;:{&quot;type&quot;:&quot;article-journal&quot;,&quot;id&quot;:&quot;a3669bdb-2281-3d80-9381-1e4a9c614d31&quot;,&quot;title&quot;:&quot;Estimating the effects of non-pharmaceutical interventions on COVID-19 in Europe&quot;,&quot;author&quot;:[{&quot;family&quot;:&quot;Flaxman&quot;,&quot;given&quot;:&quot;Seth&quot;,&quot;parse-names&quot;:false,&quot;dropping-particle&quot;:&quot;&quot;,&quot;non-dropping-particle&quot;:&quot;&quot;},{&quot;family&quot;:&quot;Mishra&quot;,&quot;given&quot;:&quot;Swapnil&quot;,&quot;parse-names&quot;:false,&quot;dropping-particle&quot;:&quot;&quot;,&quot;non-dropping-particle&quot;:&quot;&quot;},{&quot;family&quot;:&quot;Gandy&quot;,&quot;given&quot;:&quot;Axel&quot;,&quot;parse-names&quot;:false,&quot;dropping-particle&quot;:&quot;&quot;,&quot;non-dropping-particle&quot;:&quot;&quot;},{&quot;family&quot;:&quot;Unwin&quot;,&quot;given&quot;:&quot;H. Juliette T.&quot;,&quot;parse-names&quot;:false,&quot;dropping-particle&quot;:&quot;&quot;,&quot;non-dropping-particle&quot;:&quot;&quot;},{&quot;family&quot;:&quot;Mellan&quot;,&quot;given&quot;:&quot;Thomas A.&quot;,&quot;parse-names&quot;:false,&quot;dropping-particle&quot;:&quot;&quot;,&quot;non-dropping-particle&quot;:&quot;&quot;},{&quot;family&quot;:&quot;Coupland&quot;,&quot;given&quot;:&quot;Helen&quot;,&quot;parse-names&quot;:false,&quot;dropping-particle&quot;:&quot;&quot;,&quot;non-dropping-particle&quot;:&quot;&quot;},{&quot;family&quot;:&quot;Whittaker&quot;,&quot;given&quot;:&quot;Charles&quot;,&quot;parse-names&quot;:false,&quot;dropping-particle&quot;:&quot;&quot;,&quot;non-dropping-particle&quot;:&quot;&quot;},{&quot;family&quot;:&quot;Zhu&quot;,&quot;given&quot;:&quot;Harrison&quot;,&quot;parse-names&quot;:false,&quot;dropping-particle&quot;:&quot;&quot;,&quot;non-dropping-particle&quot;:&quot;&quot;},{&quot;family&quot;:&quot;Berah&quot;,&quot;given&quot;:&quot;Tresnia&quot;,&quot;parse-names&quot;:false,&quot;dropping-particle&quot;:&quot;&quot;,&quot;non-dropping-particle&quot;:&quot;&quot;},{&quot;family&quot;:&quot;Eaton&quot;,&quot;given&quot;:&quot;Jeffrey W.&quot;,&quot;parse-names&quot;:false,&quot;dropping-particle&quot;:&quot;&quot;,&quot;non-dropping-particle&quot;:&quot;&quot;},{&quot;family&quot;:&quot;Monod&quot;,&quot;given&quot;:&quot;Mélodie&quot;,&quot;parse-names&quot;:false,&quot;dropping-particle&quot;:&quot;&quot;,&quot;non-dropping-particle&quot;:&quot;&quot;},{&quot;family&quot;:&quot;Ghani&quot;,&quot;given&quot;:&quot;Azra C.&quot;,&quot;parse-names&quot;:false,&quot;dropping-particle&quot;:&quot;&quot;,&quot;non-dropping-particle&quot;:&quot;&quot;},{&quot;family&quot;:&quot;Donnelly&quot;,&quot;given&quot;:&quot;Christl A.&quot;,&quot;parse-names&quot;:false,&quot;dropping-particle&quot;:&quot;&quot;,&quot;non-dropping-particle&quot;:&quot;&quot;},{&quot;family&quot;:&quot;Riley&quot;,&quot;given&quot;:&quot;Steven&quot;,&quot;parse-names&quot;:false,&quot;dropping-particle&quot;:&quot;&quot;,&quot;non-dropping-particle&quot;:&quot;&quot;},{&quot;family&quot;:&quot;Vollmer&quot;,&quot;given&quot;:&quot;Michaela A. C.&quot;,&quot;parse-names&quot;:false,&quot;dropping-particle&quot;:&quot;&quot;,&quot;non-dropping-particle&quot;:&quot;&quot;},{&quot;family&quot;:&quot;Ferguson&quot;,&quot;given&quot;:&quot;Neil M.&quot;,&quot;parse-names&quot;:false,&quot;dropping-particle&quot;:&quot;&quot;,&quot;non-dropping-particle&quot;:&quot;&quot;},{&quot;family&quot;:&quot;Okell&quot;,&quot;given&quot;:&quot;Lucy C.&quot;,&quot;parse-names&quot;:false,&quot;dropping-particle&quot;:&quot;&quot;,&quot;non-dropping-particle&quot;:&quot;&quot;},{&quot;family&quot;:&quot;Bhatt&quot;,&quot;given&quot;:&quot;Samir&quot;,&quot;parse-names&quot;:false,&quot;dropping-particle&quot;:&quot;&quot;,&quot;non-dropping-particle&quot;:&quot;&quot;}],&quot;container-title&quot;:&quot;Nature 2020 584:7820&quot;,&quot;accessed&quot;:{&quot;date-parts&quot;:[[2021,6,5]]},&quot;DOI&quot;:&quot;10.1038/s41586-020-2405-7&quot;,&quot;ISSN&quot;:&quot;1476-4687&quot;,&quot;URL&quot;:&quot;https://www.nature.com/articles/s41586-020-2405-7&quot;,&quot;issued&quot;:{&quot;date-parts&quot;:[[2020,6,8]]},&quot;page&quot;:&quot;257-261&quot;,&quot;abstract&quot;:&quot;Following the detection of the new coronavirus1 severe acute respiratory syndrome coronavirus 2 (SARS-CoV-2) and its spread outside of China, Europe has experienced large epidemics of coronavirus disease 2019 (COVID-19). In response, many European countries have implemented non-pharmaceutical interventions, such as the closure of schools and national lockdowns. Here we study the effect of major interventions across 11 European countries for the period from the start of the COVID-19 epidemics in February 2020 until 4 May 2020, when lockdowns started to be lifted. Our model calculates backwards from observed deaths to estimate transmission that occurred several weeks previously, allowing for the time lag between infection and death. We use partial pooling of information between countries, with both individual and shared effects on the time-varying reproduction number (Rt). Pooling allows for more information to be used, helps to overcome idiosyncrasies in the data and enables more-timely estimates. Our model relies on fixed estimates of some epidemiological parameters (such as the infection fatality rate), does not include importation or subnational variation and assumes that changes in Rt are an immediate response to interventions rather than gradual changes in behaviour. Amidst the ongoing pandemic, we rely on death data that are incomplete, show systematic biases in reporting and are subject to future consolidation. We estimate that—for all of the countries we consider here—current interventions have been sufficient to drive Rt below 1 (probability Rt &lt; 1.0 is greater than 99%) and achieve control of the epidemic. We estimate that across all 11 countries combined, between 12 and 15 million individuals were infected with SARS-CoV-2 up to 4 May 2020, representing between 3.2% and 4.0% of the population. Our results show that major non-pharmaceutical interventions—and lockdowns in particular—have had a large effect on reducing transmission. Continued intervention should be considered to keep transmission of SARS-CoV-2 under control. Modelling based on pooled data from 11 European countries indicates that non-pharmaceutical interventions—particularly lockdowns—have had a marked effect on SARS-CoV-2 transmission, driving the reproduction number of the infection below 1.&quot;,&quot;publisher&quot;:&quot;Nature Publishing Group&quot;,&quot;issue&quot;:&quot;7820&quot;,&quot;volume&quot;:&quot;584&quot;,&quot;expandedJournalTitle&quot;:&quot;Nature 2020 584:7820&quot;},&quot;isTemporary&quot;:false},{&quot;id&quot;:&quot;ca2158bb-539e-3d8d-8056-30164e8f9592&quot;,&quot;itemData&quot;:{&quot;type&quot;:&quot;article-journal&quot;,&quot;id&quot;:&quot;ca2158bb-539e-3d8d-8056-30164e8f9592&quot;,&quot;title&quot;:&quot;The effect of travel restrictions on the spread of the 2019 novel coronavirus (COVID-19) outbreak&quot;,&quot;author&quot;:[{&quot;family&quot;:&quot;Chinazzi&quot;,&quot;given&quot;:&quot;Matteo&quot;,&quot;parse-names&quot;:false,&quot;dropping-particle&quot;:&quot;&quot;,&quot;non-dropping-particle&quot;:&quot;&quot;},{&quot;family&quot;:&quot;Davis&quot;,&quot;given&quot;:&quot;Jessica T.&quot;,&quot;parse-names&quot;:false,&quot;dropping-particle&quot;:&quot;&quot;,&quot;non-dropping-particle&quot;:&quot;&quot;},{&quot;family&quot;:&quot;Ajelli&quot;,&quot;given&quot;:&quot;Marco&quot;,&quot;parse-names&quot;:false,&quot;dropping-particle&quot;:&quot;&quot;,&quot;non-dropping-particle&quot;:&quot;&quot;},{&quot;family&quot;:&quot;Gioannini&quot;,&quot;given&quot;:&quot;Corrado&quot;,&quot;parse-names&quot;:false,&quot;dropping-particle&quot;:&quot;&quot;,&quot;non-dropping-particle&quot;:&quot;&quot;},{&quot;family&quot;:&quot;Litvinova&quot;,&quot;given&quot;:&quot;Maria&quot;,&quot;parse-names&quot;:false,&quot;dropping-particle&quot;:&quot;&quot;,&quot;non-dropping-particle&quot;:&quot;&quot;},{&quot;family&quot;:&quot;Merler&quot;,&quot;given&quot;:&quot;Stefano&quot;,&quot;parse-names&quot;:false,&quot;dropping-particle&quot;:&quot;&quot;,&quot;non-dropping-particle&quot;:&quot;&quot;},{&quot;family&quot;:&quot;Pastore y Piontti&quot;,&quot;given&quot;:&quot;Ana&quot;,&quot;parse-names&quot;:false,&quot;dropping-particle&quot;:&quot;&quot;,&quot;non-dropping-particle&quot;:&quot;&quot;},{&quot;family&quot;:&quot;Mu&quot;,&quot;given&quot;:&quot;Kunpeng&quot;,&quot;parse-names&quot;:false,&quot;dropping-particle&quot;:&quot;&quot;,&quot;non-dropping-particle&quot;:&quot;&quot;},{&quot;family&quot;:&quot;Rossi&quot;,&quot;given&quot;:&quot;Luca&quot;,&quot;parse-names&quot;:false,&quot;dropping-particle&quot;:&quot;&quot;,&quot;non-dropping-particle&quot;:&quot;&quot;},{&quot;family&quot;:&quot;Sun&quot;,&quot;given&quot;:&quot;Kaiyuan&quot;,&quot;parse-names&quot;:false,&quot;dropping-particle&quot;:&quot;&quot;,&quot;non-dropping-particle&quot;:&quot;&quot;},{&quot;family&quot;:&quot;Viboud&quot;,&quot;given&quot;:&quot;Cécile&quot;,&quot;parse-names&quot;:false,&quot;dropping-particle&quot;:&quot;&quot;,&quot;non-dropping-particle&quot;:&quot;&quot;},{&quot;family&quot;:&quot;Xiong&quot;,&quot;given&quot;:&quot;Xinyue&quot;,&quot;parse-names&quot;:false,&quot;dropping-particle&quot;:&quot;&quot;,&quot;non-dropping-particle&quot;:&quot;&quot;},{&quot;family&quot;:&quot;Yu&quot;,&quot;given&quot;:&quot;Hongjie&quot;,&quot;parse-names&quot;:false,&quot;dropping-particle&quot;:&quot;&quot;,&quot;non-dropping-particle&quot;:&quot;&quot;},{&quot;family&quot;:&quot;Elizabeth Halloran&quot;,&quot;given&quot;:&quot;M.&quot;,&quot;parse-names&quot;:false,&quot;dropping-particle&quot;:&quot;&quot;,&quot;non-dropping-particle&quot;:&quot;&quot;},{&quot;family&quot;:&quot;Longini&quot;,&quot;given&quot;:&quot;Ira M.&quot;,&quot;parse-names&quot;:false,&quot;dropping-particle&quot;:&quot;&quot;,&quot;non-dropping-particle&quot;:&quot;&quot;},{&quot;family&quot;:&quot;Vespignani&quot;,&quot;given&quot;:&quot;Alessandro&quot;,&quot;parse-names&quot;:false,&quot;dropping-particle&quot;:&quot;&quot;,&quot;non-dropping-particle&quot;:&quot;&quot;}],&quot;container-title&quot;:&quot;Science&quot;,&quot;DOI&quot;:&quot;10.1126/science.aba9757&quot;,&quot;ISSN&quot;:&quot;10959203&quot;,&quot;issued&quot;:{&quot;date-parts&quot;:[[2020]]},&quot;abstract&quot;:&quot;Motivated by the rapid spread of coronavirus disease 2019 (COVID-19) in mainland China, we use a global metapopulation disease transmission model to project the impact of travel limitations on the national and international spread of the epidemic. The model is calibrated on the basis of internationally reported cases and shows that, at the start of the travel ban from Wuhan on 23 January 2020, most Chinese cities had already received many infected travelers. The travel quarantine of Wuhan delayed the overall epidemic progression by only 3 to 5 days in mainland China but had a more marked effect on the international scale, where case importations were reduced by nearly 80% until mid-February. Modeling results also indicate that sustained 90% travel restrictions to and from mainland China only modestly affect the epidemic trajectory unless combined with a 50% or higher reduction of transmission in the community.&quot;,&quot;issue&quot;:&quot;6489&quot;,&quot;volume&quot;:&quot;368&quot;,&quot;expandedJournalTitle&quot;:&quot;Science&quot;},&quot;isTemporary&quot;:false}],&quot;citationTag&quot;:&quot;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&quot;},{&quot;citationID&quot;:&quot;MENDELEY_CITATION_9bc9bef7-2b12-435f-8785-646c59c03ac7&quot;,&quot;properties&quot;:{&quot;noteIndex&quot;:0},&quot;isEdited&quot;:false,&quot;manualOverride&quot;:{&quot;isManuallyOverridden&quot;:false,&quot;citeprocText&quot;:&quot;&lt;sup&gt;4&lt;/sup&gt;&quot;,&quot;manualOverrideText&quot;:&quot;&quot;},&quot;citationItems&quot;:[{&quot;id&quot;:&quot;2b297ed0-d193-39e8-b0c4-e1e4dd688085&quot;,&quot;itemData&quot;:{&quot;type&quot;:&quot;article-journal&quot;,&quot;id&quot;:&quot;2b297ed0-d193-39e8-b0c4-e1e4dd688085&quot;,&quot;title&quot;:&quot;SARS-CoV-2 variants, spike mutations and immune escape&quot;,&quot;author&quot;:[{&quot;family&quot;:&quot;Harvey&quot;,&quot;given&quot;:&quot;William T.&quot;,&quot;parse-names&quot;:false,&quot;dropping-particle&quot;:&quot;&quot;,&quot;non-dropping-particle&quot;:&quot;&quot;},{&quot;family&quot;:&quot;Carabelli&quot;,&quot;given&quot;:&quot;Alessandro M.&quot;,&quot;parse-names&quot;:false,&quot;dropping-particle&quot;:&quot;&quot;,&quot;non-dropping-particle&quot;:&quot;&quot;},{&quot;family&quot;:&quot;Jackson&quot;,&quot;given&quot;:&quot;Ben&quot;,&quot;parse-names&quot;:false,&quot;dropping-particle&quot;:&quot;&quot;,&quot;non-dropping-particle&quot;:&quot;&quot;},{&quot;family&quot;:&quot;Gupta&quot;,&quot;given&quot;:&quot;Ravindra K.&quot;,&quot;parse-names&quot;:false,&quot;dropping-particle&quot;:&quot;&quot;,&quot;non-dropping-particle&quot;:&quot;&quot;},{&quot;family&quot;:&quot;Thomson&quot;,&quot;given&quot;:&quot;Emma C.&quot;,&quot;parse-names&quot;:false,&quot;dropping-particle&quot;:&quot;&quot;,&quot;non-dropping-particle&quot;:&quot;&quot;},{&quot;family&quot;:&quot;Harrison&quot;,&quot;given&quot;:&quot;Ewan M.&quot;,&quot;parse-names&quot;:false,&quot;dropping-particle&quot;:&quot;&quot;,&quot;non-dropping-particle&quot;:&quot;&quot;},{&quot;family&quot;:&quot;Ludden&quot;,&quot;given&quot;:&quot;Catherine&quot;,&quot;parse-names&quot;:false,&quot;dropping-particle&quot;:&quot;&quot;,&quot;non-dropping-particle&quot;:&quot;&quot;},{&quot;family&quot;:&quot;Reeve&quot;,&quot;given&quot;:&quot;Richard&quot;,&quot;parse-names&quot;:false,&quot;dropping-particle&quot;:&quot;&quot;,&quot;non-dropping-particle&quot;:&quot;&quot;},{&quot;family&quot;:&quot;Rambaut&quot;,&quot;given&quot;:&quot;Andrew&quot;,&quot;parse-names&quot;:false,&quot;dropping-particle&quot;:&quot;&quot;,&quot;non-dropping-particle&quot;:&quot;&quot;},{&quot;family&quot;:&quot;Peacock&quot;,&quot;given&quot;:&quot;Sharon J.&quot;,&quot;parse-names&quot;:false,&quot;dropping-particle&quot;:&quot;&quot;,&quot;non-dropping-particle&quot;:&quot;&quot;},{&quot;family&quot;:&quot;Robertson&quot;,&quot;given&quot;:&quot;David L.&quot;,&quot;parse-names&quot;:false,&quot;dropping-particle&quot;:&quot;&quot;,&quot;non-dropping-particle&quot;:&quot;&quot;}],&quot;container-title&quot;:&quot;Nature Reviews Microbiology 2021 19:7&quot;,&quot;accessed&quot;:{&quot;date-parts&quot;:[[2022,2,22]]},&quot;DOI&quot;:&quot;10.1038/s41579-021-00573-0&quot;,&quot;ISBN&quot;:&quot;0123456789&quot;,&quot;ISSN&quot;:&quot;1740-1534&quot;,&quot;PMID&quot;:&quot;34075212&quot;,&quot;URL&quot;:&quot;https://www.nature.com/articles/s41579-021-00573-0&quot;,&quot;issued&quot;:{&quot;date-parts&quot;:[[2021,6,1]]},&quot;page&quot;:&quot;409-424&quot;,&quot;abstract&quot;:&quot;Although most mutations in the severe acute respiratory syndrome coronavirus 2 (SARS-CoV-2) genome are expected to be either deleterious and swiftly purged or relatively neutral, a small proportion will affect functional properties and may alter infectivity, disease severity or interactions with host immunity. The emergence of SARS-CoV-2 in late 2019 was followed by a period of relative evolutionary stasis lasting about 11 months. Since late 2020, however, SARS-CoV-2 evolution has been characterized by the emergence of sets of mutations, in the context of ‘variants of concern’, that impact virus characteristics, including transmissibility and antigenicity, probably in response to the changing immune profile of the human population. There is emerging evidence of reduced neutralization of some SARS-CoV-2 variants by postvaccination serum; however, a greater understanding of correlates of protection is required to evaluate how this may impact vaccine effectiveness. Nonetheless, manufacturers are preparing platforms for a possible update of vaccine sequences, and it is crucial that surveillance of genetic and antigenic changes in the global virus population is done alongside experiments to elucidate the phenotypic impacts of mutations. In this Review, we summarize the literature on mutations of the SARS-CoV-2 spike protein, the primary antigen, focusing on their impacts on antigenicity and contextualizing them in the protein structure, and discuss them in the context of observed mutation frequencies in global sequence datasets. The evolution of severe acute respiratory syndrome coronavirus 2 (SARS-CoV-2) has been characterized by the emergence of mutations and so-called variants of concern that impact virus characteristics, including transmissibility and antigenicity. In this Review, members of the COVID-19 Genomics UK (COG-UK) Consortium and colleagues summarize mutations of the SARS-CoV-2 spike protein, focusing on their impacts on antigenicity and contextualizing them in the protein structure, and discuss them in the context of observed mutation frequencies in global sequence datasets.&quot;,&quot;publisher&quot;:&quot;Nature Publishing Group&quot;,&quot;issue&quot;:&quot;7&quot;,&quot;volume&quot;:&quot;19&quot;,&quot;expandedJournalTitle&quot;:&quot;Nature Reviews Microbiology 2021 19:7&quot;},&quot;isTemporary&quot;:false}],&quot;citationTag&quot;:&quot;MENDELEY_CITATION_v3_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&quot;},{&quot;citationID&quot;:&quot;MENDELEY_CITATION_8c1c9f03-4dba-49c3-9393-60600bdac200&quot;,&quot;properties&quot;:{&quot;noteIndex&quot;:0},&quot;isEdited&quot;:false,&quot;manualOverride&quot;:{&quot;isManuallyOverridden&quot;:false,&quot;citeprocText&quot;:&quot;&lt;sup&gt;5&lt;/sup&gt;&quot;,&quot;manualOverrideText&quot;:&quot;&quot;},&quot;citationItems&quot;:[{&quot;id&quot;:&quot;6badc43c-d60b-369f-89bb-9f7bac0ec96d&quot;,&quot;itemData&quot;:{&quot;type&quot;:&quot;article-journal&quot;,&quot;id&quot;:&quot;6badc43c-d60b-369f-89bb-9f7bac0ec96d&quot;,&quot;title&quot;:&quot;Increased transmissibility and global spread of SARSCoV- 2 variants of concern as at June 2021&quot;,&quot;author&quot;:[{&quot;family&quot;:&quot;Campbell&quot;,&quot;given&quot;:&quot;Finlay&quot;,&quot;parse-names&quot;:false,&quot;dropping-particle&quot;:&quot;&quot;,&quot;non-dropping-particle&quot;:&quot;&quot;},{&quot;family&quot;:&quot;Archer&quot;,&quot;given&quot;:&quot;Brett&quot;,&quot;parse-names&quot;:false,&quot;dropping-particle&quot;:&quot;&quot;,&quot;non-dropping-particle&quot;:&quot;&quot;},{&quot;family&quot;:&quot;Laurenson-Schafer&quot;,&quot;given&quot;:&quot;Henry&quot;,&quot;parse-names&quot;:false,&quot;dropping-particle&quot;:&quot;&quot;,&quot;non-dropping-particle&quot;:&quot;&quot;},{&quot;family&quot;:&quot;Jinnai&quot;,&quot;given&quot;:&quot;Yuka&quot;,&quot;parse-names&quot;:false,&quot;dropping-particle&quot;:&quot;&quot;,&quot;non-dropping-particle&quot;:&quot;&quot;},{&quot;family&quot;:&quot;Konings&quot;,&quot;given&quot;:&quot;Franck&quot;,&quot;parse-names&quot;:false,&quot;dropping-particle&quot;:&quot;&quot;,&quot;non-dropping-particle&quot;:&quot;&quot;},{&quot;family&quot;:&quot;Batra&quot;,&quot;given&quot;:&quot;Neale&quot;,&quot;parse-names&quot;:false,&quot;dropping-particle&quot;:&quot;&quot;,&quot;non-dropping-particle&quot;:&quot;&quot;},{&quot;family&quot;:&quot;Pavlin&quot;,&quot;given&quot;:&quot;Boris&quot;,&quot;parse-names&quot;:false,&quot;dropping-particle&quot;:&quot;&quot;,&quot;non-dropping-particle&quot;:&quot;&quot;},{&quot;family&quot;:&quot;Vandemaele&quot;,&quot;given&quot;:&quot;Katelijn&quot;,&quot;parse-names&quot;:false,&quot;dropping-particle&quot;:&quot;&quot;,&quot;non-dropping-particle&quot;:&quot;&quot;},{&quot;family&quot;:&quot;Kerkhove&quot;,&quot;given&quot;:&quot;Maria D.&quot;,&quot;parse-names&quot;:false,&quot;dropping-particle&quot;:&quot;&quot;,&quot;non-dropping-particle&quot;:&quot;van&quot;},{&quot;family&quot;:&quot;Jombart&quot;,&quot;given&quot;:&quot;Thibaut&quot;,&quot;parse-names&quot;:false,&quot;dropping-particle&quot;:&quot;&quot;,&quot;non-dropping-particle&quot;:&quot;&quot;},{&quot;family&quot;:&quot;Morgan&quot;,&quot;given&quot;:&quot;Oliver&quot;,&quot;parse-names&quot;:false,&quot;dropping-particle&quot;:&quot;&quot;,&quot;non-dropping-particle&quot;:&quot;&quot;},{&quot;family&quot;:&quot;Waroux&quot;,&quot;given&quot;:&quot;Olivier Le Polain&quot;,&quot;parse-names&quot;:false,&quot;dropping-particle&quot;:&quot;&quot;,&quot;non-dropping-particle&quot;:&quot;de&quot;}],&quot;container-title&quot;:&quot;Eurosurveillance&quot;,&quot;accessed&quot;:{&quot;date-parts&quot;:[[2022,2,22]]},&quot;DOI&quot;:&quot;10.2807/1560-7917.ES.2021.26.24.2100509/CITE/PLAINTEXT&quot;,&quot;ISSN&quot;:&quot;15607917&quot;,&quot;PMID&quot;:&quot;34142653&quot;,&quot;URL&quot;:&quot;https://www.eurosurveillance.org/content/10.2807/1560-7917.ES.2021.26.24.2100509&quot;,&quot;issued&quot;:{&quot;date-parts&quot;:[[2021,6,17]]},&quot;page&quot;:&quot;1-6&quot;,&quot;abstract&quot;:&quot;We present a global analysis of the spread of recently emerged SARS-CoV-2 variants and estimate changes in effective reproduction numbers at country-specific level using sequence data from GISAID. Nearly all investigated countries demonstrated rapid replacement of previously circulating lineages by the World Health Organization-designated variants of concern, with estimated transmissibility increases of 29% (95% CI: 24-33), 25% (95% CI: 20-30), 38% (95% CI: 29-48) and 97% (95% CI: 76-117), respectively, for B.1.1.7, B.1.351, P.1 and B.1.617.2.&quot;,&quot;publisher&quot;:&quot;European Centre for Disease Prevention and Control (ECDC)&quot;,&quot;issue&quot;:&quot;24&quot;,&quot;volume&quot;:&quot;26&quot;,&quot;expandedJournalTitle&quot;:&quot;Eurosurveillance&quot;},&quot;isTemporary&quot;:false}],&quot;citationTag&quot;:&quot;MENDELEY_CITATION_v3_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&quot;},{&quot;citationID&quot;:&quot;MENDELEY_CITATION_3c9fd265-5451-4e71-959c-7b95cb13505d&quot;,&quot;properties&quot;:{&quot;noteIndex&quot;:0},&quot;isEdited&quot;:false,&quot;manualOverride&quot;:{&quot;isManuallyOverridden&quot;:false,&quot;citeprocText&quot;:&quot;&lt;sup&gt;6,7&lt;/sup&gt;&quot;,&quot;manualOverrideText&quot;:&quot;&quot;},&quot;citationItems&quot;:[{&quot;id&quot;:&quot;67776fd4-21fb-34b7-bfe3-a8b53ddb501a&quot;,&quot;itemData&quot;:{&quot;type&quot;:&quot;article-journal&quot;,&quot;id&quot;:&quot;67776fd4-21fb-34b7-bfe3-a8b53ddb501a&quot;,&quot;title&quot;:&quot;Estimated transmissibility and impact of SARS-CoV-2 lineage B.1.1.7 in England&quot;,&quot;author&quot;:[{&quot;family&quot;:&quot;Davies&quot;,&quot;given&quot;:&quot;Nicholas G.&quot;,&quot;parse-names&quot;:false,&quot;dropping-particle&quot;:&quot;&quot;,&quot;non-dropping-particle&quot;:&quot;&quot;},{&quot;family&quot;:&quot;Abbott&quot;,&quot;given&quot;:&quot;Sam&quot;,&quot;parse-names&quot;:false,&quot;dropping-particle&quot;:&quot;&quot;,&quot;non-dropping-particle&quot;:&quot;&quot;},{&quot;family&quot;:&quot;Barnard&quot;,&quot;given&quot;:&quot;Rosanna C.&quot;,&quot;parse-names&quot;:false,&quot;dropping-particle&quot;:&quot;&quot;,&quot;non-dropping-particle&quot;:&quot;&quot;},{&quot;family&quot;:&quot;Jarvis&quot;,&quot;given&quot;:&quot;Christopher I.&quot;,&quot;parse-names&quot;:false,&quot;dropping-particle&quot;:&quot;&quot;,&quot;non-dropping-particle&quot;:&quot;&quot;},{&quot;family&quot;:&quot;Kucharski&quot;,&quot;given&quot;:&quot;Adam J.&quot;,&quot;parse-names&quot;:false,&quot;dropping-particle&quot;:&quot;&quot;,&quot;non-dropping-particle&quot;:&quot;&quot;},{&quot;family&quot;:&quot;Munday&quot;,&quot;given&quot;:&quot;James D.&quot;,&quot;parse-names&quot;:false,&quot;dropping-particle&quot;:&quot;&quot;,&quot;non-dropping-particle&quot;:&quot;&quot;},{&quot;family&quot;:&quot;Pearson&quot;,&quot;given&quot;:&quot;Carl A. B.&quot;,&quot;parse-names&quot;:false,&quot;dropping-particle&quot;:&quot;&quot;,&quot;non-dropping-particle&quot;:&quot;&quot;},{&quot;family&quot;:&quot;Russell&quot;,&quot;given&quot;:&quot;Timothy W.&quot;,&quot;parse-names&quot;:false,&quot;dropping-particle&quot;:&quot;&quot;,&quot;non-dropping-particle&quot;:&quot;&quot;},{&quot;family&quot;:&quot;Tully&quot;,&quot;given&quot;:&quot;Damien C.&quot;,&quot;parse-names&quot;:false,&quot;dropping-particle&quot;:&quot;&quot;,&quot;non-dropping-particle&quot;:&quot;&quot;},{&quot;family&quot;:&quot;Washburne&quot;,&quot;given&quot;:&quot;Alex D.&quot;,&quot;parse-names&quot;:false,&quot;dropping-particle&quot;:&quot;&quot;,&quot;non-dropping-particle&quot;:&quot;&quot;},{&quot;family&quot;:&quot;Wenseleers&quot;,&quot;given&quot;:&quot;Tom&quot;,&quot;parse-names&quot;:false,&quot;dropping-particle&quot;:&quot;&quot;,&quot;non-dropping-particle&quot;:&quot;&quot;},{&quot;family&quot;:&quot;Gimma&quot;,&quot;given&quot;:&quot;Amy&quot;,&quot;parse-names&quot;:false,&quot;dropping-particle&quot;:&quot;&quot;,&quot;non-dropping-particle&quot;:&quot;&quot;},{&quot;family&quot;:&quot;Waites&quot;,&quot;given&quot;:&quot;William&quot;,&quot;parse-names&quot;:false,&quot;dropping-particle&quot;:&quot;&quot;,&quot;non-dropping-particle&quot;:&quot;&quot;},{&quot;family&quot;:&quot;Wong&quot;,&quot;given&quot;:&quot;Kerry L. M.&quot;,&quot;parse-names&quot;:false,&quot;dropping-particle&quot;:&quot;&quot;,&quot;non-dropping-particle&quot;:&quot;&quot;},{&quot;family&quot;:&quot;Zandvoort&quot;,&quot;given&quot;:&quot;Kevin&quot;,&quot;parse-names&quot;:false,&quot;dropping-particle&quot;:&quot;&quot;,&quot;non-dropping-particle&quot;:&quot;van&quot;},{&quot;family&quot;:&quot;Silverman&quot;,&quot;given&quot;:&quot;Justin D.&quot;,&quot;parse-names&quot;:false,&quot;dropping-particle&quot;:&quot;&quot;,&quot;non-dropping-particle&quot;:&quot;&quot;},{&quot;family&quot;:&quot;Diaz-Ordaz&quot;,&quot;given&quot;:&quot;Karla&quot;,&quot;parse-names&quot;:false,&quot;dropping-particle&quot;:&quot;&quot;,&quot;non-dropping-particle&quot;:&quot;&quot;},{&quot;family&quot;:&quot;Keogh&quot;,&quot;given&quot;:&quot;Ruth&quot;,&quot;parse-names&quot;:false,&quot;dropping-particle&quot;:&quot;&quot;,&quot;non-dropping-particle&quot;:&quot;&quot;},{&quot;family&quot;:&quot;Eggo&quot;,&quot;given&quot;:&quot;Rosalind M.&quot;,&quot;parse-names&quot;:false,&quot;dropping-particle&quot;:&quot;&quot;,&quot;non-dropping-particle&quot;:&quot;&quot;},{&quot;family&quot;:&quot;Funk&quot;,&quot;given&quot;:&quot;Sebastian&quot;,&quot;parse-names&quot;:false,&quot;dropping-particle&quot;:&quot;&quot;,&quot;non-dropping-particle&quot;:&quot;&quot;},{&quot;family&quot;:&quot;Jit&quot;,&quot;given&quot;:&quot;Mark&quot;,&quot;parse-names&quot;:false,&quot;dropping-particle&quot;:&quot;&quot;,&quot;non-dropping-particle&quot;:&quot;&quot;},{&quot;family&quot;:&quot;Atkins&quot;,&quot;given&quot;:&quot;Katherine E.&quot;,&quot;parse-names&quot;:false,&quot;dropping-particle&quot;:&quot;&quot;,&quot;non-dropping-particle&quot;:&quot;&quot;},{&quot;family&quot;:&quot;Edmunds&quot;,&quot;given&quot;:&quot;W. John&quot;,&quot;parse-names&quot;:false,&quot;dropping-particle&quot;:&quot;&quot;,&quot;non-dropping-particle&quot;:&quot;&quot;}],&quot;container-title&quot;:&quot;Science&quot;,&quot;accessed&quot;:{&quot;date-parts&quot;:[[2021,6,5]]},&quot;DOI&quot;:&quot;10.1126/science.abg3055&quot;,&quot;ISSN&quot;:&quot;0036-8075&quot;,&quot;PMID&quot;:&quot;33658326&quot;,&quot;URL&quot;:&quot;https://doi.org/10.1126/science.abg3055&quot;,&quot;issued&quot;:{&quot;date-parts&quot;:[[2021,4,9]]},&quot;page&quot;:&quot;eabg3055&quot;,&quot;abstract&quot;:&quot;A severe acute respiratory syndrome coronavirus 2 (SARS-CoV-2) variant, VOC 202012/01 (lineage B.1.1.7), emerged in southeast England in September 2020 and is rapidly spreading toward fixation. Using a variety of statistical and dynamic modeling approaches, we estimate that this variant has a 43 to 90% (range of 95% credible intervals, 38 to 130%) higher reproduction number than preexisting variants. A fitted two-strain dynamic transmission model shows that VOC 202012/01 will lead to large resurgences of COVID-19 cases. Without stringent control measures, including limited closure of educational institutions and a greatly accelerated vaccine rollout, COVID-19 hospitalizations and deaths across England in the first 6 months of 2021 were projected to exceed those in 2020. VOC 202012/01 has spread globally and exhibits a similar transmission increase (59 to 74%) in Denmark, Switzerland, and the United States.&quot;,&quot;publisher&quot;:&quot;American Association for the Advancement of Science (AAAS)&quot;,&quot;issue&quot;:&quot;6538&quot;,&quot;volume&quot;:&quot;372&quot;,&quot;expandedJournalTitle&quot;:&quot;Science&quot;},&quot;isTemporary&quot;:false},{&quot;id&quot;:&quot;478156f4-3b30-3ae8-ab89-6273c15ae092&quot;,&quot;itemData&quot;:{&quot;type&quot;:&quot;article-journal&quot;,&quot;id&quot;:&quot;478156f4-3b30-3ae8-ab89-6273c15ae092&quot;,&quot;title&quot;:&quot;Assessing transmissibility of SARS-CoV-2 lineage B.1.1.7 in England&quot;,&quot;author&quot;:[{&quot;family&quot;:&quot;Volz&quot;,&quot;given&quot;:&quot;Erik&quot;,&quot;parse-names&quot;:false,&quot;dropping-particle&quot;:&quot;&quot;,&quot;non-dropping-particle&quot;:&quot;&quot;},{&quot;family&quot;:&quot;Mishra&quot;,&quot;given&quot;:&quot;Swapnil&quot;,&quot;parse-names&quot;:false,&quot;dropping-particle&quot;:&quot;&quot;,&quot;non-dropping-particle&quot;:&quot;&quot;},{&quot;family&quot;:&quot;Chand&quot;,&quot;given&quot;:&quot;Meera&quot;,&quot;parse-names&quot;:false,&quot;dropping-particle&quot;:&quot;&quot;,&quot;non-dropping-particle&quot;:&quot;&quot;},{&quot;family&quot;:&quot;Barrett&quot;,&quot;given&quot;:&quot;Jeffrey C.&quot;,&quot;parse-names&quot;:false,&quot;dropping-particle&quot;:&quot;&quot;,&quot;non-dropping-particle&quot;:&quot;&quot;},{&quot;family&quot;:&quot;Johnson&quot;,&quot;given&quot;:&quot;Robert&quot;,&quot;parse-names&quot;:false,&quot;dropping-particle&quot;:&quot;&quot;,&quot;non-dropping-particle&quot;:&quot;&quot;},{&quot;family&quot;:&quot;Geidelberg&quot;,&quot;given&quot;:&quot;Lily&quot;,&quot;parse-names&quot;:false,&quot;dropping-particle&quot;:&quot;&quot;,&quot;non-dropping-particle&quot;:&quot;&quot;},{&quot;family&quot;:&quot;Hinsley&quot;,&quot;given&quot;:&quot;Wes R.&quot;,&quot;parse-names&quot;:false,&quot;dropping-particle&quot;:&quot;&quot;,&quot;non-dropping-particle&quot;:&quot;&quot;},{&quot;family&quot;:&quot;Laydon&quot;,&quot;given&quot;:&quot;Daniel J.&quot;,&quot;parse-names&quot;:false,&quot;dropping-particle&quot;:&quot;&quot;,&quot;non-dropping-particle&quot;:&quot;&quot;},{&quot;family&quot;:&quot;Dabrera&quot;,&quot;given&quot;:&quot;Gavin&quot;,&quot;parse-names&quot;:false,&quot;dropping-particle&quot;:&quot;&quot;,&quot;non-dropping-particle&quot;:&quot;&quot;},{&quot;family&quot;:&quot;O’Toole&quot;,&quot;given&quot;:&quot;Áine&quot;,&quot;parse-names&quot;:false,&quot;dropping-particle&quot;:&quot;&quot;,&quot;non-dropping-particle&quot;:&quot;&quot;},{&quot;family&quot;:&quot;Amato&quot;,&quot;given&quot;:&quot;Roberto&quot;,&quot;parse-names&quot;:false,&quot;dropping-particle&quot;:&quot;&quot;,&quot;non-dropping-particle&quot;:&quot;&quot;},{&quot;family&quot;:&quot;Ragonnet-Cronin&quot;,&quot;given&quot;:&quot;Manon&quot;,&quot;parse-names&quot;:false,&quot;dropping-particle&quot;:&quot;&quot;,&quot;non-dropping-particle&quot;:&quot;&quot;},{&quot;family&quot;:&quot;Harrison&quot;,&quot;given&quot;:&quot;Ian&quot;,&quot;parse-names&quot;:false,&quot;dropping-particle&quot;:&quot;&quot;,&quot;non-dropping-particle&quot;:&quot;&quot;},{&quot;family&quot;:&quot;Jackson&quot;,&quot;given&quot;:&quot;Ben&quot;,&quot;parse-names&quot;:false,&quot;dropping-particle&quot;:&quot;&quot;,&quot;non-dropping-particle&quot;:&quot;&quot;},{&quot;family&quot;:&quot;Ariani&quot;,&quot;given&quot;:&quot;Cristina&quot;,&quot;parse-names&quot;:false,&quot;dropping-particle&quot;:&quot;v.&quot;,&quot;non-dropping-particle&quot;:&quot;&quot;},{&quot;family&quot;:&quot;Boyd&quot;,&quot;given&quot;:&quot;Olivia&quot;,&quot;parse-names&quot;:false,&quot;dropping-particle&quot;:&quot;&quot;,&quot;non-dropping-particle&quot;:&quot;&quot;},{&quot;family&quot;:&quot;Loman&quot;,&quot;given&quot;:&quot;Nicholas J.&quot;,&quot;parse-names&quot;:false,&quot;dropping-particle&quot;:&quot;&quot;,&quot;non-dropping-particle&quot;:&quot;&quot;},{&quot;family&quot;:&quot;McCrone&quot;,&quot;given&quot;:&quot;John T.&quot;,&quot;parse-names&quot;:false,&quot;dropping-particle&quot;:&quot;&quot;,&quot;non-dropping-particle&quot;:&quot;&quot;},{&quot;family&quot;:&quot;Gonçalves&quot;,&quot;given&quot;:&quot;Sónia&quot;,&quot;parse-names&quot;:false,&quot;dropping-particle&quot;:&quot;&quot;,&quot;non-dropping-particle&quot;:&quot;&quot;},{&quot;family&quot;:&quot;Jorgensen&quot;,&quot;given&quot;:&quot;David&quot;,&quot;parse-names&quot;:false,&quot;dropping-particle&quot;:&quot;&quot;,&quot;non-dropping-particle&quot;:&quot;&quot;},{&quot;family&quot;:&quot;Myers&quot;,&quot;given&quot;:&quot;Richard&quot;,&quot;parse-names&quot;:false,&quot;dropping-particle&quot;:&quot;&quot;,&quot;non-dropping-particle&quot;:&quot;&quot;},{&quot;family&quot;:&quot;Hill&quot;,&quot;given&quot;:&quot;Verity&quot;,&quot;parse-names&quot;:false,&quot;dropping-particle&quot;:&quot;&quot;,&quot;non-dropping-particle&quot;:&quot;&quot;},{&quot;family&quot;:&quot;Jackson&quot;,&quot;given&quot;:&quot;David K.&quot;,&quot;parse-names&quot;:false,&quot;dropping-particle&quot;:&quot;&quot;,&quot;non-dropping-particle&quot;:&quot;&quot;},{&quot;family&quot;:&quot;Gaythorpe&quot;,&quot;given&quot;:&quot;Katy&quot;,&quot;parse-names&quot;:false,&quot;dropping-particle&quot;:&quot;&quot;,&quot;non-dropping-particle&quot;:&quot;&quot;},{&quot;family&quot;:&quot;Groves&quot;,&quot;given&quot;:&quot;Natalie&quot;,&quot;parse-names&quot;:false,&quot;dropping-particle&quot;:&quot;&quot;,&quot;non-dropping-particle&quot;:&quot;&quot;},{&quot;family&quot;:&quot;Sillitoe&quot;,&quot;given&quot;:&quot;John&quot;,&quot;parse-names&quot;:false,&quot;dropping-particle&quot;:&quot;&quot;,&quot;non-dropping-particle&quot;:&quot;&quot;},{&quot;family&quot;:&quot;Kwiatkowski&quot;,&quot;given&quot;:&quot;Dominic P.&quot;,&quot;parse-names&quot;:false,&quot;dropping-particle&quot;:&quot;&quot;,&quot;non-dropping-particle&quot;:&quot;&quot;},{&quot;family&quot;:&quot;Flaxman&quot;,&quot;given&quot;:&quot;Seth&quot;,&quot;parse-names&quot;:false,&quot;dropping-particle&quot;:&quot;&quot;,&quot;non-dropping-particle&quot;:&quot;&quot;},{&quot;family&quot;:&quot;Ratmann&quot;,&quot;given&quot;:&quot;Oliver&quot;,&quot;parse-names&quot;:false,&quot;dropping-particle&quot;:&quot;&quot;,&quot;non-dropping-particle&quot;:&quot;&quot;},{&quot;family&quot;:&quot;Bhatt&quot;,&quot;given&quot;:&quot;Samir&quot;,&quot;parse-names&quot;:false,&quot;dropping-particle&quot;:&quot;&quot;,&quot;non-dropping-particle&quot;:&quot;&quot;},{&quot;family&quot;:&quot;Hopkins&quot;,&quot;given&quot;:&quot;Susan&quot;,&quot;parse-names&quot;:false,&quot;dropping-particle&quot;:&quot;&quot;,&quot;non-dropping-particle&quot;:&quot;&quot;},{&quot;family&quot;:&quot;Gandy&quot;,&quot;given&quot;:&quot;Axel&quot;,&quot;parse-names&quot;:false,&quot;dropping-particle&quot;:&quot;&quot;,&quot;non-dropping-particle&quot;:&quot;&quot;},{&quot;family&quot;:&quot;Rambaut&quot;,&quot;given&quot;:&quot;Andrew&quot;,&quot;parse-names&quot;:false,&quot;dropping-particle&quot;:&quot;&quot;,&quot;non-dropping-particle&quot;:&quot;&quot;},{&quot;family&quot;:&quot;Ferguson&quot;,&quot;given&quot;:&quot;Neil M.&quot;,&quot;parse-names&quot;:false,&quot;dropping-particle&quot;:&quot;&quot;,&quot;non-dropping-particle&quot;:&quot;&quot;}],&quot;container-title&quot;:&quot;Nature&quot;,&quot;DOI&quot;:&quot;10.1038/s41586-021-03470-x&quot;,&quot;ISSN&quot;:&quot;14764687&quot;,&quot;issued&quot;:{&quot;date-parts&quot;:[[2021]]},&quot;abstract&quot;:&quot;The SARS-CoV-2 lineage B.1.1.7, designated a Variant of Concern 202012/01 (VOC) by Public Health England1, originated in the UK in late Summer to early Autumn 20202. Whole genome SARS-CoV-2 sequence data collected from community-based diagnostic testing shows an unprecedentedly rapid expansion of the B.1.1.7 lineage during Autumn 2020, suggesting a selective advantage. We find that changes in VOC frequency inferred from genetic data correspond closely to changes inferred by S-gene target failures (SGTF) in community-based diagnostic PCR testing. Analysis of trends in SGTF and non-SGTF case numbers in local areas across England shows that the VOC has higher transmissibility than non-VOC lineages, even if the VOC has a different latent period or generation time. The SGTF data indicate a transient shift in the age composition of reported cases, with a larger share of under 20 year olds among reported VOC than non-VOC cases. Time-varying reproduction numbers for the VOC and cocirculating lineages were estimated using SGTF and genomic data. The best supported models did not indicate a substantial difference in VOC transmissibility among different age groups. There is a consensus among all analyses that the VOC has a substantial transmission advantage with a 50% to 100% higher reproduction number.&quot;},&quot;isTemporary&quot;:false}],&quot;citationTag&quot;:&quot;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&quot;},{&quot;citationID&quot;:&quot;MENDELEY_CITATION_2c6f223c-f17c-42ef-ab1e-6bbcd28937fd&quot;,&quot;properties&quot;:{&quot;noteIndex&quot;:0},&quot;isEdited&quot;:false,&quot;manualOverride&quot;:{&quot;isManuallyOverridden&quot;:false,&quot;citeprocText&quot;:&quot;&lt;sup&gt;8,9&lt;/sup&gt;&quot;,&quot;manualOverrideText&quot;:&quot;&quot;},&quot;citationItems&quot;:[{&quot;id&quot;:&quot;13a6224d-7b4a-302c-b115-86be43ede412&quot;,&quot;itemData&quot;:{&quot;type&quot;:&quot;article-journal&quot;,&quot;id&quot;:&quot;13a6224d-7b4a-302c-b115-86be43ede412&quot;,&quot;title&quot;:&quot;Severity of Severe Acute Respiratory System Coronavirus 2 (SARS-CoV-2) Alpha Variant (B.1.1.7) in England&quot;,&quot;author&quot;:[{&quot;family&quot;:&quot;Grint&quot;,&quot;given&quot;:&quot;D J&quot;,&quot;parse-names&quot;:false,&quot;dropping-particle&quot;:&quot;&quot;,&quot;non-dropping-particle&quot;:&quot;&quot;},{&quot;family&quot;:&quot;Grint&quot;,&quot;given&quot;:&quot;Daniel J&quot;,&quot;parse-names&quot;:false,&quot;dropping-particle&quot;:&quot;&quot;,&quot;non-dropping-particle&quot;:&quot;&quot;},{&quot;family&quot;:&quot;Wing&quot;,&quot;given&quot;:&quot;Kevin&quot;,&quot;parse-names&quot;:false,&quot;dropping-particle&quot;:&quot;&quot;,&quot;non-dropping-particle&quot;:&quot;&quot;},{&quot;family&quot;:&quot;Houlihan&quot;,&quot;given&quot;:&quot;Catherine&quot;,&quot;parse-names&quot;:false,&quot;dropping-particle&quot;:&quot;&quot;,&quot;non-dropping-particle&quot;:&quot;&quot;},{&quot;family&quot;:&quot;Gibbs&quot;,&quot;given&quot;:&quot;Hamish P&quot;,&quot;parse-names&quot;:false,&quot;dropping-particle&quot;:&quot;&quot;,&quot;non-dropping-particle&quot;:&quot;&quot;},{&quot;family&quot;:&quot;Evans&quot;,&quot;given&quot;:&quot;Stephen J W&quot;,&quot;parse-names&quot;:false,&quot;dropping-particle&quot;:&quot;&quot;,&quot;non-dropping-particle&quot;:&quot;&quot;},{&quot;family&quot;:&quot;Williamson&quot;,&quot;given&quot;:&quot;Elizabeth&quot;,&quot;parse-names&quot;:false,&quot;dropping-particle&quot;:&quot;&quot;,&quot;non-dropping-particle&quot;:&quot;&quot;},{&quot;family&quot;:&quot;Mcdonald&quot;,&quot;given&quot;:&quot;Helen I&quot;,&quot;parse-names&quot;:false,&quot;dropping-particle&quot;:&quot;&quot;,&quot;non-dropping-particle&quot;:&quot;&quot;},{&quot;family&quot;:&quot;Bhaskaran&quot;,&quot;given&quot;:&quot;Krishnan&quot;,&quot;parse-names&quot;:false,&quot;dropping-particle&quot;:&quot;&quot;,&quot;non-dropping-particle&quot;:&quot;&quot;},{&quot;family&quot;:&quot;Evans&quot;,&quot;given&quot;:&quot;David&quot;,&quot;parse-names&quot;:false,&quot;dropping-particle&quot;:&quot;&quot;,&quot;non-dropping-particle&quot;:&quot;&quot;},{&quot;family&quot;:&quot;Walker&quot;,&quot;given&quot;:&quot;Alex J&quot;,&quot;parse-names&quot;:false,&quot;dropping-particle&quot;:&quot;&quot;,&quot;non-dropping-particle&quot;:&quot;&quot;},{&quot;family&quot;:&quot;Hickman&quot;,&quot;given&quot;:&quot;George&quot;,&quot;parse-names&quot;:false,&quot;dropping-particle&quot;:&quot;&quot;,&quot;non-dropping-particle&quot;:&quot;&quot;},{&quot;family&quot;:&quot;Nightingale&quot;,&quot;given&quot;:&quot;Emily&quot;,&quot;parse-names&quot;:false,&quot;dropping-particle&quot;:&quot;&quot;,&quot;non-dropping-particle&quot;:&quot;&quot;},{&quot;family&quot;:&quot;Schultze&quot;,&quot;given&quot;:&quot;Anna&quot;,&quot;parse-names&quot;:false,&quot;dropping-particle&quot;:&quot;&quot;,&quot;non-dropping-particle&quot;:&quot;&quot;},{&quot;family&quot;:&quot;Rentsch&quot;,&quot;given&quot;:&quot;Christopher T&quot;,&quot;parse-names&quot;:false,&quot;dropping-particle&quot;:&quot;&quot;,&quot;non-dropping-particle&quot;:&quot;&quot;},{&quot;family&quot;:&quot;Bates&quot;,&quot;given&quot;:&quot;Chris&quot;,&quot;parse-names&quot;:false,&quot;dropping-particle&quot;:&quot;&quot;,&quot;non-dropping-particle&quot;:&quot;&quot;},{&quot;family&quot;:&quot;Cockburn&quot;,&quot;given&quot;:&quot;Jonathan&quot;,&quot;parse-names&quot;:false,&quot;dropping-particle&quot;:&quot;&quot;,&quot;non-dropping-particle&quot;:&quot;&quot;},{&quot;family&quot;:&quot;Curtis&quot;,&quot;given&quot;:&quot;Helen J&quot;,&quot;parse-names&quot;:false,&quot;dropping-particle&quot;:&quot;&quot;,&quot;non-dropping-particle&quot;:&quot;&quot;},{&quot;family&quot;:&quot;Morton&quot;,&quot;given&quot;:&quot;Caroline E&quot;,&quot;parse-names&quot;:false,&quot;dropping-particle&quot;:&quot;&quot;,&quot;non-dropping-particle&quot;:&quot;&quot;},{&quot;family&quot;:&quot;Bacon&quot;,&quot;given&quot;:&quot;Sebastian&quot;,&quot;parse-names&quot;:false,&quot;dropping-particle&quot;:&quot;&quot;,&quot;non-dropping-particle&quot;:&quot;&quot;},{&quot;family&quot;:&quot;Davy&quot;,&quot;given&quot;:&quot;Simon&quot;,&quot;parse-names&quot;:false,&quot;dropping-particle&quot;:&quot;&quot;,&quot;non-dropping-particle&quot;:&quot;&quot;},{&quot;family&quot;:&quot;Wong&quot;,&quot;given&quot;:&quot;Angel Y S&quot;,&quot;parse-names&quot;:false,&quot;dropping-particle&quot;:&quot;&quot;,&quot;non-dropping-particle&quot;:&quot;&quot;},{&quot;family&quot;:&quot;Mehrkar&quot;,&quot;given&quot;:&quot;Amir&quot;,&quot;parse-names&quot;:false,&quot;dropping-particle&quot;:&quot;&quot;,&quot;non-dropping-particle&quot;:&quot;&quot;},{&quot;family&quot;:&quot;Tomlinson&quot;,&quot;given&quot;:&quot;Laurie&quot;,&quot;parse-names&quot;:false,&quot;dropping-particle&quot;:&quot;&quot;,&quot;non-dropping-particle&quot;:&quot;&quot;},{&quot;family&quot;:&quot;Douglas&quot;,&quot;given&quot;:&quot;Ian J&quot;,&quot;parse-names&quot;:false,&quot;dropping-particle&quot;:&quot;&quot;,&quot;non-dropping-particle&quot;:&quot;&quot;},{&quot;family&quot;:&quot;Mathur&quot;,&quot;given&quot;:&quot;Rohini&quot;,&quot;parse-names&quot;:false,&quot;dropping-particle&quot;:&quot;&quot;,&quot;non-dropping-particle&quot;:&quot;&quot;},{&quot;family&quot;:&quot;Mackenna&quot;,&quot;given&quot;:&quot;Brian&quot;,&quot;parse-names&quot;:false,&quot;dropping-particle&quot;:&quot;&quot;,&quot;non-dropping-particle&quot;:&quot;&quot;},{&quot;family&quot;:&quot;Ingelsby&quot;,&quot;given&quot;:&quot;Peter&quot;,&quot;parse-names&quot;:false,&quot;dropping-particle&quot;:&quot;&quot;,&quot;non-dropping-particle&quot;:&quot;&quot;},{&quot;family&quot;:&quot;Croker&quot;,&quot;given&quot;:&quot;Richard&quot;,&quot;parse-names&quot;:false,&quot;dropping-particle&quot;:&quot;&quot;,&quot;non-dropping-particle&quot;:&quot;&quot;},{&quot;family&quot;:&quot;Parry&quot;,&quot;given&quot;:&quot;John&quot;,&quot;parse-names&quot;:false,&quot;dropping-particle&quot;:&quot;&quot;,&quot;non-dropping-particle&quot;:&quot;&quot;},{&quot;family&quot;:&quot;Hester&quot;,&quot;given&quot;:&quot;Frank&quot;,&quot;parse-names&quot;:false,&quot;dropping-particle&quot;:&quot;&quot;,&quot;non-dropping-particle&quot;:&quot;&quot;},{&quot;family&quot;:&quot;Harper&quot;,&quot;given&quot;:&quot;Sam&quot;,&quot;parse-names&quot;:false,&quot;dropping-particle&quot;:&quot;&quot;,&quot;non-dropping-particle&quot;:&quot;&quot;},{&quot;family&quot;:&quot;Devito&quot;,&quot;given&quot;:&quot;Nicholas J&quot;,&quot;parse-names&quot;:false,&quot;dropping-particle&quot;:&quot;&quot;,&quot;non-dropping-particle&quot;:&quot;&quot;},{&quot;family&quot;:&quot;Hulme&quot;,&quot;given&quot;:&quot;Will&quot;,&quot;parse-names&quot;:false,&quot;dropping-particle&quot;:&quot;&quot;,&quot;non-dropping-particle&quot;:&quot;&quot;},{&quot;family&quot;:&quot;Tazare&quot;,&quot;given&quot;:&quot;John&quot;,&quot;parse-names&quot;:false,&quot;dropping-particle&quot;:&quot;&quot;,&quot;non-dropping-particle&quot;:&quot;&quot;},{&quot;family&quot;:&quot;Smeeth&quot;,&quot;given&quot;:&quot;Liam&quot;,&quot;parse-names&quot;:false,&quot;dropping-particle&quot;:&quot;&quot;,&quot;non-dropping-particle&quot;:&quot;&quot;},{&quot;family&quot;:&quot;Goldacre&quot;,&quot;given&quot;:&quot;Ben&quot;,&quot;parse-names&quot;:false,&quot;dropping-particle&quot;:&quot;&quot;,&quot;non-dropping-particle&quot;:&quot;&quot;},{&quot;family&quot;:&quot;Eggo&quot;,&quot;given&quot;:&quot;Rosalind M&quot;,&quot;parse-names&quot;:false,&quot;dropping-particle&quot;:&quot;&quot;,&quot;non-dropping-particle&quot;:&quot;&quot;}],&quot;container-title&quot;:&quot;Clinical Infectious Diseases&quot;,&quot;accessed&quot;:{&quot;date-parts&quot;:[[2022,2,22]]},&quot;DOI&quot;:&quot;10.1093/CID/CIAB754&quot;,&quot;ISSN&quot;:&quot;1058-4838&quot;,&quot;URL&quot;:&quot;https://academic.oup.com/cid/advance-article/doi/10.1093/cid/ciab754/6365124&quot;,&quot;issued&quot;:{&quot;date-parts&quot;:[[2021,9,6]]},&quot;abstract&quot;:&quot;The severe acute respiratory syndrome coronavirus 2 (SARS-CoV-2) alpha variant (B.1.1.7) is associated with higher transmissibility than wild-type virus, becoming the dominant variant in England by January 2021. We aimed to describe the severity of the alpha variant in terms of the pathway of disease from testing positive to hospital admission and death.With the approval of NHS England, we linked individual-level data from primary care with SARS-CoV-2 community testing, hospital admission, and Office for National Statistics all-cause death data. We used testing data with S-gene target failure as a proxy for distinguishing alpha and wild-type cases, and stratified Cox proportional hazards regression to compare the relative severity of alpha cases with wild-type diagnosed from 16 November 2020 to 11 January 2021.Using data from 185 234 people who tested positive for SARS-CoV-2 in the community (alpha = 93 153; wild-type = 92 081), in fully adjusted analysis accounting for individual-level demographics and comorbidities as well as regional variation in infection incidence, we found alpha associated with 73% higher hazards of all-cause death (adjusted hazard ratio [aHR]: 1.73; 95% confidence interval [CI]: 1.41–2.13; P &amp;lt; .0001) and 62% higher hazards of hospital admission (1.62; 1.48–1.78; P &amp;lt; .0001) compared with wild-type virus. Among patients already admitted to the intensive care unit, the association between alpha and increased all-cause mortality was smaller and the CI included the null (aHR: 1.20; 95% CI: .74–1.95; P = .45).The SARS-CoV-2 alpha variant is associated with an increased risk of both hospitalization and mortality than wild-type virus.&quot;,&quot;publisher&quot;:&quot;Oxford University Press (OUP)&quot;,&quot;expandedJournalTitle&quot;:&quot;Clinical Infectious Diseases&quot;},&quot;isTemporary&quot;:false},{&quot;id&quot;:&quot;bab79fcc-44ea-300d-a820-b90ab1eecad4&quot;,&quot;itemData&quot;:{&quot;type&quot;:&quot;article-journal&quot;,&quot;id&quot;:&quot;bab79fcc-44ea-300d-a820-b90ab1eecad4&quot;,&quot;title&quot;:&quot;Increased mortality in community-tested cases of SARS-CoV-2 lineage B.1.1.7&quot;,&quot;author&quot;:[{&quot;family&quot;:&quot;Davies&quot;,&quot;given&quot;:&quot;Nicholas G.&quot;,&quot;parse-names&quot;:false,&quot;dropping-particle&quot;:&quot;&quot;,&quot;non-dropping-particle&quot;:&quot;&quot;},{&quot;family&quot;:&quot;Jarvis&quot;,&quot;given&quot;:&quot;Christopher I.&quot;,&quot;parse-names&quot;:false,&quot;dropping-particle&quot;:&quot;&quot;,&quot;non-dropping-particle&quot;:&quot;&quot;},{&quot;family&quot;:&quot;Zandvoort&quot;,&quot;given&quot;:&quot;Kevin&quot;,&quot;parse-names&quot;:false,&quot;dropping-particle&quot;:&quot;&quot;,&quot;non-dropping-particle&quot;:&quot;van&quot;},{&quot;family&quot;:&quot;Clifford&quot;,&quot;given&quot;:&quot;Samuel&quot;,&quot;parse-names&quot;:false,&quot;dropping-particle&quot;:&quot;&quot;,&quot;non-dropping-particle&quot;:&quot;&quot;},{&quot;family&quot;:&quot;Sun&quot;,&quot;given&quot;:&quot;Fiona Yueqian&quot;,&quot;parse-names&quot;:false,&quot;dropping-particle&quot;:&quot;&quot;,&quot;non-dropping-particle&quot;:&quot;&quot;},{&quot;family&quot;:&quot;Funk&quot;,&quot;given&quot;:&quot;Sebastian&quot;,&quot;parse-names&quot;:false,&quot;dropping-particle&quot;:&quot;&quot;,&quot;non-dropping-particle&quot;:&quot;&quot;},{&quot;family&quot;:&quot;Medley&quot;,&quot;given&quot;:&quot;Graham&quot;,&quot;parse-names&quot;:false,&quot;dropping-particle&quot;:&quot;&quot;,&quot;non-dropping-particle&quot;:&quot;&quot;},{&quot;family&quot;:&quot;Jafari&quot;,&quot;given&quot;:&quot;Yalda&quot;,&quot;parse-names&quot;:false,&quot;dropping-particle&quot;:&quot;&quot;,&quot;non-dropping-particle&quot;:&quot;&quot;},{&quot;family&quot;:&quot;Meakin&quot;,&quot;given&quot;:&quot;Sophie R.&quot;,&quot;parse-names&quot;:false,&quot;dropping-particle&quot;:&quot;&quot;,&quot;non-dropping-particle&quot;:&quot;&quot;},{&quot;family&quot;:&quot;Lowe&quot;,&quot;given&quot;:&quot;Rachel&quot;,&quot;parse-names&quot;:false,&quot;dropping-particle&quot;:&quot;&quot;,&quot;non-dropping-particle&quot;:&quot;&quot;},{&quot;family&quot;:&quot;Quaife&quot;,&quot;given&quot;:&quot;Matthew&quot;,&quot;parse-names&quot;:false,&quot;dropping-particle&quot;:&quot;&quot;,&quot;non-dropping-particle&quot;:&quot;&quot;},{&quot;family&quot;:&quot;Waterlow&quot;,&quot;given&quot;:&quot;Naomi R.&quot;,&quot;parse-names&quot;:false,&quot;dropping-particle&quot;:&quot;&quot;,&quot;non-dropping-particle&quot;:&quot;&quot;},{&quot;family&quot;:&quot;Eggo&quot;,&quot;given&quot;:&quot;Rosalind M.&quot;,&quot;parse-names&quot;:false,&quot;dropping-particle&quot;:&quot;&quot;,&quot;non-dropping-particle&quot;:&quot;&quot;},{&quot;family&quot;:&quot;Lei&quot;,&quot;given&quot;:&quot;Jiayao&quot;,&quot;parse-names&quot;:false,&quot;dropping-particle&quot;:&quot;&quot;,&quot;non-dropping-particle&quot;:&quot;&quot;},{&quot;family&quot;:&quot;Koltai&quot;,&quot;given&quot;:&quot;Mihaly&quot;,&quot;parse-names&quot;:false,&quot;dropping-particle&quot;:&quot;&quot;,&quot;non-dropping-particle&quot;:&quot;&quot;},{&quot;family&quot;:&quot;Krauer&quot;,&quot;given&quot;:&quot;Fabienne&quot;,&quot;parse-names&quot;:false,&quot;dropping-particle&quot;:&quot;&quot;,&quot;non-dropping-particle&quot;:&quot;&quot;},{&quot;family&quot;:&quot;Tully&quot;,&quot;given&quot;:&quot;Damien C.&quot;,&quot;parse-names&quot;:false,&quot;dropping-particle&quot;:&quot;&quot;,&quot;non-dropping-particle&quot;:&quot;&quot;},{&quot;family&quot;:&quot;Munday&quot;,&quot;given&quot;:&quot;James D.&quot;,&quot;parse-names&quot;:false,&quot;dropping-particle&quot;:&quot;&quot;,&quot;non-dropping-particle&quot;:&quot;&quot;},{&quot;family&quot;:&quot;Showering&quot;,&quot;given&quot;:&quot;Alicia&quot;,&quot;parse-names&quot;:false,&quot;dropping-particle&quot;:&quot;&quot;,&quot;non-dropping-particle&quot;:&quot;&quot;},{&quot;family&quot;:&quot;Foss&quot;,&quot;given&quot;:&quot;Anna M.&quot;,&quot;parse-names&quot;:false,&quot;dropping-particle&quot;:&quot;&quot;,&quot;non-dropping-particle&quot;:&quot;&quot;},{&quot;family&quot;:&quot;Prem&quot;,&quot;given&quot;:&quot;Kiesha&quot;,&quot;parse-names&quot;:false,&quot;dropping-particle&quot;:&quot;&quot;,&quot;non-dropping-particle&quot;:&quot;&quot;},{&quot;family&quot;:&quot;Flasche&quot;,&quot;given&quot;:&quot;Stefan&quot;,&quot;parse-names&quot;:false,&quot;dropping-particle&quot;:&quot;&quot;,&quot;non-dropping-particle&quot;:&quot;&quot;},{&quot;family&quot;:&quot;Kucharski&quot;,&quot;given&quot;:&quot;Adam J.&quot;,&quot;parse-names&quot;:false,&quot;dropping-particle&quot;:&quot;&quot;,&quot;non-dropping-particle&quot;:&quot;&quot;},{&quot;family&quot;:&quot;Abbott&quot;,&quot;given&quot;:&quot;Sam&quot;,&quot;parse-names&quot;:false,&quot;dropping-particle&quot;:&quot;&quot;,&quot;non-dropping-particle&quot;:&quot;&quot;},{&quot;family&quot;:&quot;Quilty&quot;,&quot;given&quot;:&quot;Billy J.&quot;,&quot;parse-names&quot;:false,&quot;dropping-particle&quot;:&quot;&quot;,&quot;non-dropping-particle&quot;:&quot;&quot;},{&quot;family&quot;:&quot;Jombart&quot;,&quot;given&quot;:&quot;Thibaut&quot;,&quot;parse-names&quot;:false,&quot;dropping-particle&quot;:&quot;&quot;,&quot;non-dropping-particle&quot;:&quot;&quot;},{&quot;family&quot;:&quot;Rosello&quot;,&quot;given&quot;:&quot;Alicia&quot;,&quot;parse-names&quot;:false,&quot;dropping-particle&quot;:&quot;&quot;,&quot;non-dropping-particle&quot;:&quot;&quot;},{&quot;family&quot;:&quot;Knight&quot;,&quot;given&quot;:&quot;Gwenan M.&quot;,&quot;parse-names&quot;:false,&quot;dropping-particle&quot;:&quot;&quot;,&quot;non-dropping-particle&quot;:&quot;&quot;},{&quot;family&quot;:&quot;Jit&quot;,&quot;given&quot;:&quot;Mark&quot;,&quot;parse-names&quot;:false,&quot;dropping-particle&quot;:&quot;&quot;,&quot;non-dropping-particle&quot;:&quot;&quot;},{&quot;family&quot;:&quot;Liu&quot;,&quot;given&quot;:&quot;Yang&quot;,&quot;parse-names&quot;:false,&quot;dropping-particle&quot;:&quot;&quot;,&quot;non-dropping-particle&quot;:&quot;&quot;},{&quot;family&quot;:&quot;Williams&quot;,&quot;given&quot;:&quot;Jack&quot;,&quot;parse-names&quot;:false,&quot;dropping-particle&quot;:&quot;&quot;,&quot;non-dropping-particle&quot;:&quot;&quot;},{&quot;family&quot;:&quot;Hellewell&quot;,&quot;given&quot;:&quot;Joel&quot;,&quot;parse-names&quot;:false,&quot;dropping-particle&quot;:&quot;&quot;,&quot;non-dropping-particle&quot;:&quot;&quot;},{&quot;family&quot;:&quot;O’Reilly&quot;,&quot;given&quot;:&quot;Kathleen&quot;,&quot;parse-names&quot;:false,&quot;dropping-particle&quot;:&quot;&quot;,&quot;non-dropping-particle&quot;:&quot;&quot;},{&quot;family&quot;:&quot;Chan&quot;,&quot;given&quot;:&quot;Yung Wai Desmond&quot;,&quot;parse-names&quot;:false,&quot;dropping-particle&quot;:&quot;&quot;,&quot;non-dropping-particle&quot;:&quot;&quot;},{&quot;family&quot;:&quot;Russell&quot;,&quot;given&quot;:&quot;Timothy W.&quot;,&quot;parse-names&quot;:false,&quot;dropping-particle&quot;:&quot;&quot;,&quot;non-dropping-particle&quot;:&quot;&quot;},{&quot;family&quot;:&quot;Procter&quot;,&quot;given&quot;:&quot;Simon R.&quot;,&quot;parse-names&quot;:false,&quot;dropping-particle&quot;:&quot;&quot;,&quot;non-dropping-particle&quot;:&quot;&quot;},{&quot;family&quot;:&quot;Endo&quot;,&quot;given&quot;:&quot;Akira&quot;,&quot;parse-names&quot;:false,&quot;dropping-particle&quot;:&quot;&quot;,&quot;non-dropping-particle&quot;:&quot;&quot;},{&quot;family&quot;:&quot;Nightingale&quot;,&quot;given&quot;:&quot;Emily S.&quot;,&quot;parse-names&quot;:false,&quot;dropping-particle&quot;:&quot;&quot;,&quot;non-dropping-particle&quot;:&quot;&quot;},{&quot;family&quot;:&quot;Bosse&quot;,&quot;given&quot;:&quot;Nikos I.&quot;,&quot;parse-names&quot;:false,&quot;dropping-particle&quot;:&quot;&quot;,&quot;non-dropping-particle&quot;:&quot;&quot;},{&quot;family&quot;:&quot;Villabona-Arenas&quot;,&quot;given&quot;:&quot;C. Julian&quot;,&quot;parse-names&quot;:false,&quot;dropping-particle&quot;:&quot;&quot;,&quot;non-dropping-particle&quot;:&quot;&quot;},{&quot;family&quot;:&quot;Sandmann&quot;,&quot;given&quot;:&quot;Frank G.&quot;,&quot;parse-names&quot;:false,&quot;dropping-particle&quot;:&quot;&quot;,&quot;non-dropping-particle&quot;:&quot;&quot;},{&quot;family&quot;:&quot;Gimma&quot;,&quot;given&quot;:&quot;Amy&quot;,&quot;parse-names&quot;:false,&quot;dropping-particle&quot;:&quot;&quot;,&quot;non-dropping-particle&quot;:&quot;&quot;},{&quot;family&quot;:&quot;Abbas&quot;,&quot;given&quot;:&quot;Kaja&quot;,&quot;parse-names&quot;:false,&quot;dropping-particle&quot;:&quot;&quot;,&quot;non-dropping-particle&quot;:&quot;&quot;},{&quot;family&quot;:&quot;Waites&quot;,&quot;given&quot;:&quot;William&quot;,&quot;parse-names&quot;:false,&quot;dropping-particle&quot;:&quot;&quot;,&quot;non-dropping-particle&quot;:&quot;&quot;},{&quot;family&quot;:&quot;Atkins&quot;,&quot;given&quot;:&quot;Katherine E.&quot;,&quot;parse-names&quot;:false,&quot;dropping-particle&quot;:&quot;&quot;,&quot;non-dropping-particle&quot;:&quot;&quot;},{&quot;family&quot;:&quot;Barnard&quot;,&quot;given&quot;:&quot;Rosanna C.&quot;,&quot;parse-names&quot;:false,&quot;dropping-particle&quot;:&quot;&quot;,&quot;non-dropping-particle&quot;:&quot;&quot;},{&quot;family&quot;:&quot;Klepac&quot;,&quot;given&quot;:&quot;Petra&quot;,&quot;parse-names&quot;:false,&quot;dropping-particle&quot;:&quot;&quot;,&quot;non-dropping-particle&quot;:&quot;&quot;},{&quot;family&quot;:&quot;Gibbs&quot;,&quot;given&quot;:&quot;Hamish P.&quot;,&quot;parse-names&quot;:false,&quot;dropping-particle&quot;:&quot;&quot;,&quot;non-dropping-particle&quot;:&quot;&quot;},{&quot;family&quot;:&quot;Pearson&quot;,&quot;given&quot;:&quot;Carl A.B.&quot;,&quot;parse-names&quot;:false,&quot;dropping-particle&quot;:&quot;&quot;,&quot;non-dropping-particle&quot;:&quot;&quot;},{&quot;family&quot;:&quot;Brady&quot;,&quot;given&quot;:&quot;Oliver&quot;,&quot;parse-names&quot;:false,&quot;dropping-particle&quot;:&quot;&quot;,&quot;non-dropping-particle&quot;:&quot;&quot;},{&quot;family&quot;:&quot;Edmunds&quot;,&quot;given&quot;:&quot;W. John&quot;,&quot;parse-names&quot;:false,&quot;dropping-particle&quot;:&quot;&quot;,&quot;non-dropping-particle&quot;:&quot;&quot;},{&quot;family&quot;:&quot;Jewell&quot;,&quot;given&quot;:&quot;Nicholas P.&quot;,&quot;parse-names&quot;:false,&quot;dropping-particle&quot;:&quot;&quot;,&quot;non-dropping-particle&quot;:&quot;&quot;},{&quot;family&quot;:&quot;Diaz-Ordaz&quot;,&quot;given&quot;:&quot;Karla&quot;,&quot;parse-names&quot;:false,&quot;dropping-particle&quot;:&quot;&quot;,&quot;non-dropping-particle&quot;:&quot;&quot;},{&quot;family&quot;:&quot;Keogh&quot;,&quot;given&quot;:&quot;Ruth H.&quot;,&quot;parse-names&quot;:false,&quot;dropping-particle&quot;:&quot;&quot;,&quot;non-dropping-particle&quot;:&quot;&quot;}],&quot;container-title&quot;:&quot;Nature 2021 593:7858&quot;,&quot;accessed&quot;:{&quot;date-parts&quot;:[[2022,2,22]]},&quot;DOI&quot;:&quot;10.1038/s41586-021-03426-1&quot;,&quot;ISSN&quot;:&quot;1476-4687&quot;,&quot;PMID&quot;:&quot;33723411&quot;,&quot;URL&quot;:&quot;https://www.nature.com/articles/s41586-021-03426-1&quot;,&quot;issued&quot;:{&quot;date-parts&quot;:[[2021,3,15]]},&quot;page&quot;:&quot;270-274&quot;,&quot;abstract&quot;:&quot;SARS-CoV-2 lineage B.1.1.7, a variant that was first detected in the UK in September&amp;nbsp;20201, has spread to multiple countries worldwide. Several studies have established that B.1.1.7 is more transmissible than pre-existing variants, but have not identified whether it leads to any change in disease severity2. Here we analyse a dataset that links 2,245,263 positive SARS-CoV-2 community tests and 17,452 deaths associated with COVID-19 in England from 1&amp;nbsp;November&amp;nbsp;2020 to 14&amp;nbsp;February 2021. For 1,146,534 (51%) of these tests, the presence or absence of B.1.1.7 can be identified because mutations in this lineage prevent PCR amplification of the spike (S) gene target (known as S gene target failure (SGTF)1). On the basis of 4,945&amp;nbsp;deaths with known SGTF status, we estimate that the hazard of death associated with SGTF is 55% (95% confidence interval, 39–72%) higher than in cases without SGTF after adjustment for age, sex, ethnicity, deprivation, residence in a care home, the local authority of residence and test date. This corresponds to the absolute risk of death for a 55–69-year-old man increasing from 0.6% to 0.9% (95% confidence interval, 0.8–1.0%) within 28&amp;nbsp;days of a positive test in the community. Correcting for misclassification of SGTF and missingness in SGTF status, we estimate that the hazard of death associated with B.1.1.7 is 61% (42–82%) higher than with pre-existing variants. Our analysis suggests that B.1.1.7 is not only more transmissible than pre-existing SARS-CoV-2 variants, but may also cause more severe illness. Analysis of community-tested cases of SARS-CoV-2 indicates that the B.1.1.7 variant is not only more transmissible than pre-existing variants, but may also cause more severe illness, and is associated with a higher risk of death.&quot;,&quot;publisher&quot;:&quot;Nature Publishing Group&quot;,&quot;issue&quot;:&quot;7858&quot;,&quot;volume&quot;:&quot;593&quot;,&quot;expandedJournalTitle&quot;:&quot;Nature 2021 593:7858&quot;},&quot;isTemporary&quot;:false}],&quot;citationTag&quot;:&quot;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&quot;},{&quot;citationID&quot;:&quot;MENDELEY_CITATION_02d74380-8cf6-4938-a88b-d0ef6d165b6a&quot;,&quot;properties&quot;:{&quot;noteIndex&quot;:0},&quot;isEdited&quot;:false,&quot;manualOverride&quot;:{&quot;isManuallyOverridden&quot;:false,&quot;citeprocText&quot;:&quot;&lt;sup&gt;10&lt;/sup&gt;&quot;,&quot;manualOverrideText&quot;:&quot;&quot;},&quot;citationItems&quot;:[{&quot;id&quot;:&quot;4c2bdac4-2bb8-3297-accc-005e9e6a5f05&quot;,&quot;itemData&quot;:{&quot;type&quot;:&quot;article-journal&quot;,&quot;id&quot;:&quot;4c2bdac4-2bb8-3297-accc-005e9e6a5f05&quot;,&quot;title&quot;:&quot;Deep Mutational Scanning of SARS-CoV-2 Receptor Binding Domain Reveals Constraints on Folding and ACE2 Binding&quot;,&quot;author&quot;:[{&quot;family&quot;:&quot;Starr&quot;,&quot;given&quot;:&quot;Tyler N&quot;,&quot;parse-names&quot;:false,&quot;dropping-particle&quot;:&quot;&quot;,&quot;non-dropping-particle&quot;:&quot;&quot;},{&quot;family&quot;:&quot;Greaney&quot;,&quot;given&quot;:&quot;Allison J&quot;,&quot;parse-names&quot;:false,&quot;dropping-particle&quot;:&quot;&quot;,&quot;non-dropping-particle&quot;:&quot;&quot;},{&quot;family&quot;:&quot;Hilton&quot;,&quot;given&quot;:&quot;Sarah K&quot;,&quot;parse-names&quot;:false,&quot;dropping-particle&quot;:&quot;&quot;,&quot;non-dropping-particle&quot;:&quot;&quot;},{&quot;family&quot;:&quot;Ellis&quot;,&quot;given&quot;:&quot;Daniel&quot;,&quot;parse-names&quot;:false,&quot;dropping-particle&quot;:&quot;&quot;,&quot;non-dropping-particle&quot;:&quot;&quot;},{&quot;family&quot;:&quot;Crawford&quot;,&quot;given&quot;:&quot;Katharine H D&quot;,&quot;parse-names&quot;:false,&quot;dropping-particle&quot;:&quot;&quot;,&quot;non-dropping-particle&quot;:&quot;&quot;},{&quot;family&quot;:&quot;Dingens&quot;,&quot;given&quot;:&quot;Adam S&quot;,&quot;parse-names&quot;:false,&quot;dropping-particle&quot;:&quot;&quot;,&quot;non-dropping-particle&quot;:&quot;&quot;},{&quot;family&quot;:&quot;Navarro&quot;,&quot;given&quot;:&quot;Mary Jane&quot;,&quot;parse-names&quot;:false,&quot;dropping-particle&quot;:&quot;&quot;,&quot;non-dropping-particle&quot;:&quot;&quot;},{&quot;family&quot;:&quot;Bowen&quot;,&quot;given&quot;:&quot;John E&quot;,&quot;parse-names&quot;:false,&quot;dropping-particle&quot;:&quot;&quot;,&quot;non-dropping-particle&quot;:&quot;&quot;},{&quot;family&quot;:&quot;Tortorici&quot;,&quot;given&quot;:&quot;M Alejandra&quot;,&quot;parse-names&quot;:false,&quot;dropping-particle&quot;:&quot;&quot;,&quot;non-dropping-particle&quot;:&quot;&quot;},{&quot;family&quot;:&quot;Walls&quot;,&quot;given&quot;:&quot;Alexandra C&quot;,&quot;parse-names&quot;:false,&quot;dropping-particle&quot;:&quot;&quot;,&quot;non-dropping-particle&quot;:&quot;&quot;},{&quot;family&quot;:&quot;King&quot;,&quot;given&quot;:&quot;Neil P&quot;,&quot;parse-names&quot;:false,&quot;dropping-particle&quot;:&quot;&quot;,&quot;non-dropping-particle&quot;:&quot;&quot;},{&quot;family&quot;:&quot;Veesler&quot;,&quot;given&quot;:&quot;David&quot;,&quot;parse-names&quot;:false,&quot;dropping-particle&quot;:&quot;&quot;,&quot;non-dropping-particle&quot;:&quot;&quot;},{&quot;family&quot;:&quot;Bloom&quot;,&quot;given&quot;:&quot;Jesse D&quot;,&quot;parse-names&quot;:false,&quot;dropping-particle&quot;:&quot;&quot;,&quot;non-dropping-particle&quot;:&quot;&quot;}],&quot;container-title&quot;:&quot;Cell&quot;,&quot;DOI&quot;:&quot;10.1016/j.cell.2020.08.012&quot;,&quot;ISSN&quot;:&quot;0092-8674&quot;,&quot;URL&quot;:&quot;https://doi.org/10.1016/j.cell.2020.08.012&quot;,&quot;issued&quot;:{&quot;date-parts&quot;:[[2020,9,3]]},&quot;page&quot;:&quot;1295-1310.e20&quot;,&quot;publisher&quot;:&quot;Elsevier&quot;,&quot;issue&quot;:&quot;5&quot;,&quot;volume&quot;:&quot;182&quot;,&quot;expandedJournalTitle&quot;:&quot;Cell&quot;},&quot;isTemporary&quot;:false}],&quot;citationTag&quot;:&quot;MENDELEY_CITATION_v3_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&quot;},{&quot;citationID&quot;:&quot;MENDELEY_CITATION_d08a4a24-0ff6-4adb-8bfe-62fd5ad739bb&quot;,&quot;properties&quot;:{&quot;noteIndex&quot;:0},&quot;isEdited&quot;:false,&quot;manualOverride&quot;:{&quot;isManuallyOverridden&quot;:false,&quot;citeprocText&quot;:&quot;&lt;sup&gt;11&lt;/sup&gt;&quot;,&quot;manualOverrideText&quot;:&quot;&quot;},&quot;citationItems&quot;:[{&quot;id&quot;:&quot;2ab3b3e0-bea7-3189-9987-102a8bbafa76&quot;,&quot;itemData&quot;:{&quot;type&quot;:&quot;article-journal&quot;,&quot;id&quot;:&quot;2ab3b3e0-bea7-3189-9987-102a8bbafa76&quot;,&quot;title&quot;:&quot;Detection of a SARS-CoV-2 variant of concern in South Africa&quot;,&quot;author&quot;:[{&quot;family&quot;:&quot;Tegally&quot;,&quot;given&quot;:&quot;Houriiyah&quot;,&quot;parse-names&quot;:false,&quot;dropping-particle&quot;:&quot;&quot;,&quot;non-dropping-particle&quot;:&quot;&quot;},{&quot;family&quot;:&quot;Wilkinson&quot;,&quot;given&quot;:&quot;Eduan&quot;,&quot;parse-names&quot;:false,&quot;dropping-particle&quot;:&quot;&quot;,&quot;non-dropping-particle&quot;:&quot;&quot;},{&quot;family&quot;:&quot;Giovanetti&quot;,&quot;given&quot;:&quot;Marta&quot;,&quot;parse-names&quot;:false,&quot;dropping-particle&quot;:&quot;&quot;,&quot;non-dropping-particle&quot;:&quot;&quot;},{&quot;family&quot;:&quot;Iranzadeh&quot;,&quot;given&quot;:&quot;Arash&quot;,&quot;parse-names&quot;:false,&quot;dropping-particle&quot;:&quot;&quot;,&quot;non-dropping-particle&quot;:&quot;&quot;},{&quot;family&quot;:&quot;Fonseca&quot;,&quot;given&quot;:&quot;Vagner&quot;,&quot;parse-names&quot;:false,&quot;dropping-particle&quot;:&quot;&quot;,&quot;non-dropping-particle&quot;:&quot;&quot;},{&quot;family&quot;:&quot;Giandhari&quot;,&quot;given&quot;:&quot;Jennifer&quot;,&quot;parse-names&quot;:false,&quot;dropping-particle&quot;:&quot;&quot;,&quot;non-dropping-particle&quot;:&quot;&quot;},{&quot;family&quot;:&quot;Doolabh&quot;,&quot;given&quot;:&quot;Deelan&quot;,&quot;parse-names&quot;:false,&quot;dropping-particle&quot;:&quot;&quot;,&quot;non-dropping-particle&quot;:&quot;&quot;},{&quot;family&quot;:&quot;Pillay&quot;,&quot;given&quot;:&quot;Sureshnee&quot;,&quot;parse-names&quot;:false,&quot;dropping-particle&quot;:&quot;&quot;,&quot;non-dropping-particle&quot;:&quot;&quot;},{&quot;family&quot;:&quot;San&quot;,&quot;given&quot;:&quot;Emmanuel James&quot;,&quot;parse-names&quot;:false,&quot;dropping-particle&quot;:&quot;&quot;,&quot;non-dropping-particle&quot;:&quot;&quot;},{&quot;family&quot;:&quot;Msomi&quot;,&quot;given&quot;:&quot;Nokukhanya&quot;,&quot;parse-names&quot;:false,&quot;dropping-particle&quot;:&quot;&quot;,&quot;non-dropping-particle&quot;:&quot;&quot;},{&quot;family&quot;:&quot;Mlisana&quot;,&quot;given&quot;:&quot;Koleka&quot;,&quot;parse-names&quot;:false,&quot;dropping-particle&quot;:&quot;&quot;,&quot;non-dropping-particle&quot;:&quot;&quot;},{&quot;family&quot;:&quot;Gottberg&quot;,&quot;given&quot;:&quot;Anne&quot;,&quot;parse-names&quot;:false,&quot;dropping-particle&quot;:&quot;&quot;,&quot;non-dropping-particle&quot;:&quot;von&quot;},{&quot;family&quot;:&quot;Walaza&quot;,&quot;given&quot;:&quot;Sibongile&quot;,&quot;parse-names&quot;:false,&quot;dropping-particle&quot;:&quot;&quot;,&quot;non-dropping-particle&quot;:&quot;&quot;},{&quot;family&quot;:&quot;Allam&quot;,&quot;given&quot;:&quot;Mushal&quot;,&quot;parse-names&quot;:false,&quot;dropping-particle&quot;:&quot;&quot;,&quot;non-dropping-particle&quot;:&quot;&quot;},{&quot;family&quot;:&quot;Ismail&quot;,&quot;given&quot;:&quot;Arshad&quot;,&quot;parse-names&quot;:false,&quot;dropping-particle&quot;:&quot;&quot;,&quot;non-dropping-particle&quot;:&quot;&quot;},{&quot;family&quot;:&quot;Mohale&quot;,&quot;given&quot;:&quot;Thabo&quot;,&quot;parse-names&quot;:false,&quot;dropping-particle&quot;:&quot;&quot;,&quot;non-dropping-particle&quot;:&quot;&quot;},{&quot;family&quot;:&quot;Glass&quot;,&quot;given&quot;:&quot;Allison J.&quot;,&quot;parse-names&quot;:false,&quot;dropping-particle&quot;:&quot;&quot;,&quot;non-dropping-particle&quot;:&quot;&quot;},{&quot;family&quot;:&quot;Engelbrecht&quot;,&quot;given&quot;:&quot;Susan&quot;,&quot;parse-names&quot;:false,&quot;dropping-particle&quot;:&quot;&quot;,&quot;non-dropping-particle&quot;:&quot;&quot;},{&quot;family&quot;:&quot;Zyl&quot;,&quot;given&quot;:&quot;Gert&quot;,&quot;parse-names&quot;:false,&quot;dropping-particle&quot;:&quot;&quot;,&quot;non-dropping-particle&quot;:&quot;van&quot;},{&quot;family&quot;:&quot;Preiser&quot;,&quot;given&quot;:&quot;Wolfgang&quot;,&quot;parse-names&quot;:false,&quot;dropping-particle&quot;:&quot;&quot;,&quot;non-dropping-particle&quot;:&quot;&quot;},{&quot;family&quot;:&quot;Petruccione&quot;,&quot;given&quot;:&quot;Francesco&quot;,&quot;parse-names&quot;:false,&quot;dropping-particle&quot;:&quot;&quot;,&quot;non-dropping-particle&quot;:&quot;&quot;},{&quot;family&quot;:&quot;Sigal&quot;,&quot;given&quot;:&quot;Alex&quot;,&quot;parse-names&quot;:false,&quot;dropping-particle&quot;:&quot;&quot;,&quot;non-dropping-particle&quot;:&quot;&quot;},{&quot;family&quot;:&quot;Hardie&quot;,&quot;given&quot;:&quot;Diana&quot;,&quot;parse-names&quot;:false,&quot;dropping-particle&quot;:&quot;&quot;,&quot;non-dropping-particle&quot;:&quot;&quot;},{&quot;family&quot;:&quot;Marais&quot;,&quot;given&quot;:&quot;Gert&quot;,&quot;parse-names&quot;:false,&quot;dropping-particle&quot;:&quot;&quot;,&quot;non-dropping-particle&quot;:&quot;&quot;},{&quot;family&quot;:&quot;Hsiao&quot;,&quot;given&quot;:&quot;Nei yuan&quot;,&quot;parse-names&quot;:false,&quot;dropping-particle&quot;:&quot;&quot;,&quot;non-dropping-particle&quot;:&quot;&quot;},{&quot;family&quot;:&quot;Korsman&quot;,&quot;given&quot;:&quot;Stephen&quot;,&quot;parse-names&quot;:false,&quot;dropping-particle&quot;:&quot;&quot;,&quot;non-dropping-particle&quot;:&quot;&quot;},{&quot;family&quot;:&quot;Davies&quot;,&quot;given&quot;:&quot;Mary Ann&quot;,&quot;parse-names&quot;:false,&quot;dropping-particle&quot;:&quot;&quot;,&quot;non-dropping-particle&quot;:&quot;&quot;},{&quot;family&quot;:&quot;Tyers&quot;,&quot;given&quot;:&quot;Lynn&quot;,&quot;parse-names&quot;:false,&quot;dropping-particle&quot;:&quot;&quot;,&quot;non-dropping-particle&quot;:&quot;&quot;},{&quot;family&quot;:&quot;Mudau&quot;,&quot;given&quot;:&quot;Innocent&quot;,&quot;parse-names&quot;:false,&quot;dropping-particle&quot;:&quot;&quot;,&quot;non-dropping-particle&quot;:&quot;&quot;},{&quot;family&quot;:&quot;York&quot;,&quot;given&quot;:&quot;Denis&quot;,&quot;parse-names&quot;:false,&quot;dropping-particle&quot;:&quot;&quot;,&quot;non-dropping-particle&quot;:&quot;&quot;},{&quot;family&quot;:&quot;Maslo&quot;,&quot;given&quot;:&quot;Caroline&quot;,&quot;parse-names&quot;:false,&quot;dropping-particle&quot;:&quot;&quot;,&quot;non-dropping-particle&quot;:&quot;&quot;},{&quot;family&quot;:&quot;Goedhals&quot;,&quot;given&quot;:&quot;Dominique&quot;,&quot;parse-names&quot;:false,&quot;dropping-particle&quot;:&quot;&quot;,&quot;non-dropping-particle&quot;:&quot;&quot;},{&quot;family&quot;:&quot;Abrahams&quot;,&quot;given&quot;:&quot;Shareef&quot;,&quot;parse-names&quot;:false,&quot;dropping-particle&quot;:&quot;&quot;,&quot;non-dropping-particle&quot;:&quot;&quot;},{&quot;family&quot;:&quot;Laguda-Akingba&quot;,&quot;given&quot;:&quot;Oluwakemi&quot;,&quot;parse-names&quot;:false,&quot;dropping-particle&quot;:&quot;&quot;,&quot;non-dropping-particle&quot;:&quot;&quot;},{&quot;family&quot;:&quot;Alisoltani-Dehkordi&quot;,&quot;given&quot;:&quot;Arghavan&quot;,&quot;parse-names&quot;:false,&quot;dropping-particle&quot;:&quot;&quot;,&quot;non-dropping-particle&quot;:&quot;&quot;},{&quot;family&quot;:&quot;Godzik&quot;,&quot;given&quot;:&quot;Adam&quot;,&quot;parse-names&quot;:false,&quot;dropping-particle&quot;:&quot;&quot;,&quot;non-dropping-particle&quot;:&quot;&quot;},{&quot;family&quot;:&quot;Wibmer&quot;,&quot;given&quot;:&quot;Constantinos Kurt&quot;,&quot;parse-names&quot;:false,&quot;dropping-particle&quot;:&quot;&quot;,&quot;non-dropping-particle&quot;:&quot;&quot;},{&quot;family&quot;:&quot;Sewell&quot;,&quot;given&quot;:&quot;Bryan Trevor&quot;,&quot;parse-names&quot;:false,&quot;dropping-particle&quot;:&quot;&quot;,&quot;non-dropping-particle&quot;:&quot;&quot;},{&quot;family&quot;:&quot;Lourenço&quot;,&quot;given&quot;:&quot;José&quot;,&quot;parse-names&quot;:false,&quot;dropping-particle&quot;:&quot;&quot;,&quot;non-dropping-particle&quot;:&quot;&quot;},{&quot;family&quot;:&quot;Alcantara&quot;,&quot;given&quot;:&quot;Luiz Carlos Junior&quot;,&quot;parse-names&quot;:false,&quot;dropping-particle&quot;:&quot;&quot;,&quot;non-dropping-particle&quot;:&quot;&quot;},{&quot;family&quot;:&quot;Kosakovsky Pond&quot;,&quot;given&quot;:&quot;Sergei L.&quot;,&quot;parse-names&quot;:false,&quot;dropping-particle&quot;:&quot;&quot;,&quot;non-dropping-particle&quot;:&quot;&quot;},{&quot;family&quot;:&quot;Weaver&quot;,&quot;given&quot;:&quot;Steven&quot;,&quot;parse-names&quot;:false,&quot;dropping-particle&quot;:&quot;&quot;,&quot;non-dropping-particle&quot;:&quot;&quot;},{&quot;family&quot;:&quot;Martin&quot;,&quot;given&quot;:&quot;Darren&quot;,&quot;parse-names&quot;:false,&quot;dropping-particle&quot;:&quot;&quot;,&quot;non-dropping-particle&quot;:&quot;&quot;},{&quot;family&quot;:&quot;Lessells&quot;,&quot;given&quot;:&quot;Richard J.&quot;,&quot;parse-names&quot;:false,&quot;dropping-particle&quot;:&quot;&quot;,&quot;non-dropping-particle&quot;:&quot;&quot;},{&quot;family&quot;:&quot;Bhiman&quot;,&quot;given&quot;:&quot;Jinal N.&quot;,&quot;parse-names&quot;:false,&quot;dropping-particle&quot;:&quot;&quot;,&quot;non-dropping-particle&quot;:&quot;&quot;},{&quot;family&quot;:&quot;Williamson&quot;,&quot;given&quot;:&quot;Carolyn&quot;,&quot;parse-names&quot;:false,&quot;dropping-particle&quot;:&quot;&quot;,&quot;non-dropping-particle&quot;:&quot;&quot;},{&quot;family&quot;:&quot;Oliveira&quot;,&quot;given&quot;:&quot;Tulio&quot;,&quot;parse-names&quot;:false,&quot;dropping-particle&quot;:&quot;&quot;,&quot;non-dropping-particle&quot;:&quot;de&quot;}],&quot;container-title&quot;:&quot;Nature 2021 592:7854&quot;,&quot;accessed&quot;:{&quot;date-parts&quot;:[[2022,2,22]]},&quot;DOI&quot;:&quot;10.1038/s41586-021-03402-9&quot;,&quot;ISSN&quot;:&quot;1476-4687&quot;,&quot;PMID&quot;:&quot;33690265&quot;,&quot;URL&quot;:&quot;https://www.nature.com/articles/s41586-021-03402-9&quot;,&quot;issued&quot;:{&quot;date-parts&quot;:[[2021,3,9]]},&quot;page&quot;:&quot;438-443&quot;,&quot;abstract&quot;:&quot;Continued uncontrolled transmission of SARS-CoV-2 in many parts of the world is creating conditions for substantial evolutionary changes to the virus1,2. Here we describe a newly arisen lineage of SARS-CoV-2 (designated 501Y.V2; also known as B.1.351 or 20H) that is defined by eight mutations in the spike protein, including three substitutions (K417N, E484K and N501Y) at residues in its receptor-binding domain that may have functional importance3–5. This lineage was identified in South Africa after the first wave of the epidemic in a severely affected metropolitan area (Nelson Mandela Bay) that is located on the coast of the Eastern Cape province. This lineage spread rapidly, and became dominant in Eastern Cape, Western Cape and KwaZulu–Natal provinces within weeks. Although the full import of the mutations is yet to be determined, the genomic data—which show rapid expansion and displacement of other lineages in several regions—suggest that this lineage is associated with a selection advantage that most plausibly results from increased transmissibility or immune escape6–8. The 501Y.V2 variant of SARS-CoV-2 in South Africa became dominant over other variants within weeks of its emergence, suggesting that this variant is linked to increased transmissibility or immune escape.&quot;,&quot;publisher&quot;:&quot;Nature Publishing Group&quot;,&quot;issue&quot;:&quot;7854&quot;,&quot;volume&quot;:&quot;592&quot;},&quot;isTemporary&quot;:false}],&quot;citationTag&quot;:&quot;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&quot;},{&quot;citationID&quot;:&quot;MENDELEY_CITATION_e514f113-5779-48db-9010-aa34b14f520b&quot;,&quot;properties&quot;:{&quot;noteIndex&quot;:0},&quot;isEdited&quot;:false,&quot;manualOverride&quot;:{&quot;isManuallyOverridden&quot;:false,&quot;citeprocText&quot;:&quot;&lt;sup&gt;12&lt;/sup&gt;&quot;,&quot;manualOverrideText&quot;:&quot;&quot;},&quot;citationItems&quot;:[{&quot;id&quot;:&quot;a6df5b66-6e13-3df8-a322-9b82d3b4bf4e&quot;,&quot;itemData&quot;:{&quot;type&quot;:&quot;article-journal&quot;,&quot;id&quot;:&quot;a6df5b66-6e13-3df8-a322-9b82d3b4bf4e&quot;,&quot;title&quot;:&quot;Genomics and epidemiology of the P.1 SARS-CoV-2 lineage in Manaus, Brazil&quot;,&quot;author&quot;:[{&quot;family&quot;:&quot;Faria&quot;,&quot;given&quot;:&quot;Nuno R.&quot;,&quot;parse-names&quot;:false,&quot;dropping-particle&quot;:&quot;&quot;,&quot;non-dropping-particle&quot;:&quot;&quot;},{&quot;family&quot;:&quot;Mellan&quot;,&quot;given&quot;:&quot;Thomas A.&quot;,&quot;parse-names&quot;:false,&quot;dropping-particle&quot;:&quot;&quot;,&quot;non-dropping-particle&quot;:&quot;&quot;},{&quot;family&quot;:&quot;Whittaker&quot;,&quot;given&quot;:&quot;Charles&quot;,&quot;parse-names&quot;:false,&quot;dropping-particle&quot;:&quot;&quot;,&quot;non-dropping-particle&quot;:&quot;&quot;},{&quot;family&quot;:&quot;Claro&quot;,&quot;given&quot;:&quot;Ingra M.&quot;,&quot;parse-names&quot;:false,&quot;dropping-particle&quot;:&quot;&quot;,&quot;non-dropping-particle&quot;:&quot;&quot;},{&quot;family&quot;:&quot;Candido&quot;,&quot;given&quot;:&quot;Darlan Da S.&quot;,&quot;parse-names&quot;:false,&quot;dropping-particle&quot;:&quot;&quot;,&quot;non-dropping-particle&quot;:&quot;&quot;},{&quot;family&quot;:&quot;Mishra&quot;,&quot;given&quot;:&quot;Swapnil&quot;,&quot;parse-names&quot;:false,&quot;dropping-particle&quot;:&quot;&quot;,&quot;non-dropping-particle&quot;:&quot;&quot;},{&quot;family&quot;:&quot;Crispim&quot;,&quot;given&quot;:&quot;Myuki A.E.&quot;,&quot;parse-names&quot;:false,&quot;dropping-particle&quot;:&quot;&quot;,&quot;non-dropping-particle&quot;:&quot;&quot;},{&quot;family&quot;:&quot;Sales&quot;,&quot;given&quot;:&quot;Flavia C.S.&quot;,&quot;parse-names&quot;:false,&quot;dropping-particle&quot;:&quot;&quot;,&quot;non-dropping-particle&quot;:&quot;&quot;},{&quot;family&quot;:&quot;Hawryluk&quot;,&quot;given&quot;:&quot;Iwona&quot;,&quot;parse-names&quot;:false,&quot;dropping-particle&quot;:&quot;&quot;,&quot;non-dropping-particle&quot;:&quot;&quot;},{&quot;family&quot;:&quot;McCrone&quot;,&quot;given&quot;:&quot;John T.&quot;,&quot;parse-names&quot;:false,&quot;dropping-particle&quot;:&quot;&quot;,&quot;non-dropping-particle&quot;:&quot;&quot;},{&quot;family&quot;:&quot;Hulswit&quot;,&quot;given&quot;:&quot;Ruben J.G.&quot;,&quot;parse-names&quot;:false,&quot;dropping-particle&quot;:&quot;&quot;,&quot;non-dropping-particle&quot;:&quot;&quot;},{&quot;family&quot;:&quot;Franco&quot;,&quot;given&quot;:&quot;Lucas A.M.&quot;,&quot;parse-names&quot;:false,&quot;dropping-particle&quot;:&quot;&quot;,&quot;non-dropping-particle&quot;:&quot;&quot;},{&quot;family&quot;:&quot;Ramundo&quot;,&quot;given&quot;:&quot;Mariana S.&quot;,&quot;parse-names&quot;:false,&quot;dropping-particle&quot;:&quot;&quot;,&quot;non-dropping-particle&quot;:&quot;&quot;},{&quot;family&quot;:&quot;Jesus&quot;,&quot;given&quot;:&quot;Jaqueline G.&quot;,&quot;parse-names&quot;:false,&quot;dropping-particle&quot;:&quot;&quot;,&quot;non-dropping-particle&quot;:&quot;de&quot;},{&quot;family&quot;:&quot;Andrade&quot;,&quot;given&quot;:&quot;Pamela S.&quot;,&quot;parse-names&quot;:false,&quot;dropping-particle&quot;:&quot;&quot;,&quot;non-dropping-particle&quot;:&quot;&quot;},{&quot;family&quot;:&quot;Coletti&quot;,&quot;given&quot;:&quot;Thais M.&quot;,&quot;parse-names&quot;:false,&quot;dropping-particle&quot;:&quot;&quot;,&quot;non-dropping-particle&quot;:&quot;&quot;},{&quot;family&quot;:&quot;Ferreira&quot;,&quot;given&quot;:&quot;Giulia M.&quot;,&quot;parse-names&quot;:false,&quot;dropping-particle&quot;:&quot;&quot;,&quot;non-dropping-particle&quot;:&quot;&quot;},{&quot;family&quot;:&quot;Silva&quot;,&quot;given&quot;:&quot;Camila A.M.&quot;,&quot;parse-names&quot;:false,&quot;dropping-particle&quot;:&quot;&quot;,&quot;non-dropping-particle&quot;:&quot;&quot;},{&quot;family&quot;:&quot;Manuli&quot;,&quot;given&quot;:&quot;Erika R.&quot;,&quot;parse-names&quot;:false,&quot;dropping-particle&quot;:&quot;&quot;,&quot;non-dropping-particle&quot;:&quot;&quot;},{&quot;family&quot;:&quot;Pereira&quot;,&quot;given&quot;:&quot;Rafael H.M.&quot;,&quot;parse-names&quot;:false,&quot;dropping-particle&quot;:&quot;&quot;,&quot;non-dropping-particle&quot;:&quot;&quot;},{&quot;family&quot;:&quot;Peixoto&quot;,&quot;given&quot;:&quot;Pedro S.&quot;,&quot;parse-names&quot;:false,&quot;dropping-particle&quot;:&quot;&quot;,&quot;non-dropping-particle&quot;:&quot;&quot;},{&quot;family&quot;:&quot;Kraemer&quot;,&quot;given&quot;:&quot;Moritz U.G.&quot;,&quot;parse-names&quot;:false,&quot;dropping-particle&quot;:&quot;&quot;,&quot;non-dropping-particle&quot;:&quot;&quot;},{&quot;family&quot;:&quot;Gaburo&quot;,&quot;given&quot;:&quot;Nelson&quot;,&quot;parse-names&quot;:false,&quot;dropping-particle&quot;:&quot;&quot;,&quot;non-dropping-particle&quot;:&quot;&quot;},{&quot;family&quot;:&quot;Camilo&quot;,&quot;given&quot;:&quot;Cecilia Da C.&quot;,&quot;parse-names&quot;:false,&quot;dropping-particle&quot;:&quot;&quot;,&quot;non-dropping-particle&quot;:&quot;&quot;},{&quot;family&quot;:&quot;Hoeltgebaum&quot;,&quot;given&quot;:&quot;Henrique&quot;,&quot;parse-names&quot;:false,&quot;dropping-particle&quot;:&quot;&quot;,&quot;non-dropping-particle&quot;:&quot;&quot;},{&quot;family&quot;:&quot;Souza&quot;,&quot;given&quot;:&quot;William M.&quot;,&quot;parse-names&quot;:false,&quot;dropping-particle&quot;:&quot;&quot;,&quot;non-dropping-particle&quot;:&quot;&quot;},{&quot;family&quot;:&quot;Rocha&quot;,&quot;given&quot;:&quot;Esmenia C.&quot;,&quot;parse-names&quot;:false,&quot;dropping-particle&quot;:&quot;&quot;,&quot;non-dropping-particle&quot;:&quot;&quot;},{&quot;family&quot;:&quot;Souza&quot;,&quot;given&quot;:&quot;Leandro M.&quot;,&quot;parse-names&quot;:false,&quot;dropping-particle&quot;:&quot;&quot;,&quot;non-dropping-particle&quot;:&quot;de&quot;},{&quot;family&quot;:&quot;Pinho&quot;,&quot;given&quot;:&quot;Mariana C.&quot;,&quot;parse-names&quot;:false,&quot;dropping-particle&quot;:&quot;&quot;,&quot;non-dropping-particle&quot;:&quot;de&quot;},{&quot;family&quot;:&quot;Araujo&quot;,&quot;given&quot;:&quot;Leonardo J.T.&quot;,&quot;parse-names&quot;:false,&quot;dropping-particle&quot;:&quot;&quot;,&quot;non-dropping-particle&quot;:&quot;&quot;},{&quot;family&quot;:&quot;Malta&quot;,&quot;given&quot;:&quot;Frederico S.V.&quot;,&quot;parse-names&quot;:false,&quot;dropping-particle&quot;:&quot;&quot;,&quot;non-dropping-particle&quot;:&quot;&quot;},{&quot;family&quot;:&quot;Lima&quot;,&quot;given&quot;:&quot;Aline B.&quot;,&quot;parse-names&quot;:false,&quot;dropping-particle&quot;:&quot;&quot;,&quot;non-dropping-particle&quot;:&quot;de&quot;},{&quot;family&quot;:&quot;Silva&quot;,&quot;given&quot;:&quot;Joice Do P.&quot;,&quot;parse-names&quot;:false,&quot;dropping-particle&quot;:&quot;&quot;,&quot;non-dropping-particle&quot;:&quot;&quot;},{&quot;family&quot;:&quot;Zauli&quot;,&quot;given&quot;:&quot;Danielle A.G.&quot;,&quot;parse-names&quot;:false,&quot;dropping-particle&quot;:&quot;&quot;,&quot;non-dropping-particle&quot;:&quot;&quot;},{&quot;family&quot;:&quot;Alessandro&quot;,&quot;given&quot;:&quot;Alessandro C.&quot;,&quot;parse-names&quot;:false,&quot;dropping-particle&quot;:&quot;&quot;,&quot;non-dropping-particle&quot;:&quot;&quot;},{&quot;family&quot;:&quot;Schnekenberg&quot;,&quot;given&quot;:&quot;Ricardo P.&quot;,&quot;parse-names&quot;:false,&quot;dropping-particle&quot;:&quot;&quot;,&quot;non-dropping-particle&quot;:&quot;&quot;},{&quot;family&quot;:&quot;Laydon&quot;,&quot;given&quot;:&quot;Daniel J.&quot;,&quot;parse-names&quot;:false,&quot;dropping-particle&quot;:&quot;&quot;,&quot;non-dropping-particle&quot;:&quot;&quot;},{&quot;family&quot;:&quot;Walker&quot;,&quot;given&quot;:&quot;Patrick G.T.&quot;,&quot;parse-names&quot;:false,&quot;dropping-particle&quot;:&quot;&quot;,&quot;non-dropping-particle&quot;:&quot;&quot;},{&quot;family&quot;:&quot;Schlüter&quot;,&quot;given&quot;:&quot;Hannah M.&quot;,&quot;parse-names&quot;:false,&quot;dropping-particle&quot;:&quot;&quot;,&quot;non-dropping-particle&quot;:&quot;&quot;},{&quot;family&quot;:&quot;Santos&quot;,&quot;given&quot;:&quot;Ana L.P.&quot;,&quot;parse-names&quot;:false,&quot;dropping-particle&quot;:&quot;&quot;,&quot;non-dropping-particle&quot;:&quot;dos&quot;},{&quot;family&quot;:&quot;Vidal&quot;,&quot;given&quot;:&quot;Maria S.&quot;,&quot;parse-names&quot;:false,&quot;dropping-particle&quot;:&quot;&quot;,&quot;non-dropping-particle&quot;:&quot;&quot;},{&quot;family&quot;:&quot;Caro&quot;,&quot;given&quot;:&quot;Valentina S.&quot;,&quot;parse-names&quot;:false,&quot;dropping-particle&quot;:&quot;&quot;,&quot;non-dropping-particle&quot;:&quot;del&quot;},{&quot;family&quot;:&quot;Filho&quot;,&quot;given&quot;:&quot;Rosinaldo M.F.&quot;,&quot;parse-names&quot;:false,&quot;dropping-particle&quot;:&quot;&quot;,&quot;non-dropping-particle&quot;:&quot;&quot;},{&quot;family&quot;:&quot;Santos&quot;,&quot;given&quot;:&quot;Helem M.&quot;,&quot;parse-names&quot;:false,&quot;dropping-particle&quot;:&quot;&quot;,&quot;non-dropping-particle&quot;:&quot;dos&quot;},{&quot;family&quot;:&quot;Aguiar&quot;,&quot;given&quot;:&quot;Renato S.&quot;,&quot;parse-names&quot;:false,&quot;dropping-particle&quot;:&quot;&quot;,&quot;non-dropping-particle&quot;:&quot;&quot;},{&quot;family&quot;:&quot;Proença-Modena&quot;,&quot;given&quot;:&quot;José L.&quot;,&quot;parse-names&quot;:false,&quot;dropping-particle&quot;:&quot;&quot;,&quot;non-dropping-particle&quot;:&quot;&quot;},{&quot;family&quot;:&quot;Nelson&quot;,&quot;given&quot;:&quot;Bruce&quot;,&quot;parse-names&quot;:false,&quot;dropping-particle&quot;:&quot;&quot;,&quot;non-dropping-particle&quot;:&quot;&quot;},{&quot;family&quot;:&quot;Hay&quot;,&quot;given&quot;:&quot;James A.&quot;,&quot;parse-names&quot;:false,&quot;dropping-particle&quot;:&quot;&quot;,&quot;non-dropping-particle&quot;:&quot;&quot;},{&quot;family&quot;:&quot;Monod&quot;,&quot;given&quot;:&quot;Mélodie&quot;,&quot;parse-names&quot;:false,&quot;dropping-particle&quot;:&quot;&quot;,&quot;non-dropping-particle&quot;:&quot;&quot;},{&quot;family&quot;:&quot;Miscouridou&quot;,&quot;given&quot;:&quot;Xenia&quot;,&quot;parse-names&quot;:false,&quot;dropping-particle&quot;:&quot;&quot;,&quot;non-dropping-particle&quot;:&quot;&quot;},{&quot;family&quot;:&quot;Coupland&quot;,&quot;given&quot;:&quot;Helen&quot;,&quot;parse-names&quot;:false,&quot;dropping-particle&quot;:&quot;&quot;,&quot;non-dropping-particle&quot;:&quot;&quot;},{&quot;family&quot;:&quot;Sonabend&quot;,&quot;given&quot;:&quot;Raphael&quot;,&quot;parse-names&quot;:false,&quot;dropping-particle&quot;:&quot;&quot;,&quot;non-dropping-particle&quot;:&quot;&quot;},{&quot;family&quot;:&quot;Vollmer&quot;,&quot;given&quot;:&quot;Michaela&quot;,&quot;parse-names&quot;:false,&quot;dropping-particle&quot;:&quot;&quot;,&quot;non-dropping-particle&quot;:&quot;&quot;},{&quot;family&quot;:&quot;Gandy&quot;,&quot;given&quot;:&quot;Axel&quot;,&quot;parse-names&quot;:false,&quot;dropping-particle&quot;:&quot;&quot;,&quot;non-dropping-particle&quot;:&quot;&quot;},{&quot;family&quot;:&quot;Prete&quot;,&quot;given&quot;:&quot;Carlos A.&quot;,&quot;parse-names&quot;:false,&quot;dropping-particle&quot;:&quot;&quot;,&quot;non-dropping-particle&quot;:&quot;&quot;},{&quot;family&quot;:&quot;Nascimento&quot;,&quot;given&quot;:&quot;Vitor H.&quot;,&quot;parse-names&quot;:false,&quot;dropping-particle&quot;:&quot;&quot;,&quot;non-dropping-particle&quot;:&quot;&quot;},{&quot;family&quot;:&quot;Suchard&quot;,&quot;given&quot;:&quot;Marc A.&quot;,&quot;parse-names&quot;:false,&quot;dropping-particle&quot;:&quot;&quot;,&quot;non-dropping-particle&quot;:&quot;&quot;},{&quot;family&quot;:&quot;Bowden&quot;,&quot;given&quot;:&quot;Thomas A.&quot;,&quot;parse-names&quot;:false,&quot;dropping-particle&quot;:&quot;&quot;,&quot;non-dropping-particle&quot;:&quot;&quot;},{&quot;family&quot;:&quot;Pond&quot;,&quot;given&quot;:&quot;Sergei L.K.&quot;,&quot;parse-names&quot;:false,&quot;dropping-particle&quot;:&quot;&quot;,&quot;non-dropping-particle&quot;:&quot;&quot;},{&quot;family&quot;:&quot;Wu&quot;,&quot;given&quot;:&quot;Chieh Hsi&quot;,&quot;parse-names&quot;:false,&quot;dropping-particle&quot;:&quot;&quot;,&quot;non-dropping-particle&quot;:&quot;&quot;},{&quot;family&quot;:&quot;Ratmann&quot;,&quot;given&quot;:&quot;Oliver&quot;,&quot;parse-names&quot;:false,&quot;dropping-particle&quot;:&quot;&quot;,&quot;non-dropping-particle&quot;:&quot;&quot;},{&quot;family&quot;:&quot;Ferguson&quot;,&quot;given&quot;:&quot;Neil M.&quot;,&quot;parse-names&quot;:false,&quot;dropping-particle&quot;:&quot;&quot;,&quot;non-dropping-particle&quot;:&quot;&quot;},{&quot;family&quot;:&quot;Dye&quot;,&quot;given&quot;:&quot;Christopher&quot;,&quot;parse-names&quot;:false,&quot;dropping-particle&quot;:&quot;&quot;,&quot;non-dropping-particle&quot;:&quot;&quot;},{&quot;family&quot;:&quot;Loman&quot;,&quot;given&quot;:&quot;Nick J.&quot;,&quot;parse-names&quot;:false,&quot;dropping-particle&quot;:&quot;&quot;,&quot;non-dropping-particle&quot;:&quot;&quot;},{&quot;family&quot;:&quot;Lemey&quot;,&quot;given&quot;:&quot;Philippe&quot;,&quot;parse-names&quot;:false,&quot;dropping-particle&quot;:&quot;&quot;,&quot;non-dropping-particle&quot;:&quot;&quot;},{&quot;family&quot;:&quot;Rambaut&quot;,&quot;given&quot;:&quot;Andrew&quot;,&quot;parse-names&quot;:false,&quot;dropping-particle&quot;:&quot;&quot;,&quot;non-dropping-particle&quot;:&quot;&quot;},{&quot;family&quot;:&quot;Fraiji&quot;,&quot;given&quot;:&quot;Nelson A.&quot;,&quot;parse-names&quot;:false,&quot;dropping-particle&quot;:&quot;&quot;,&quot;non-dropping-particle&quot;:&quot;&quot;},{&quot;family&quot;:&quot;Carvalho&quot;,&quot;given&quot;:&quot;Maria Do P.S.S.&quot;,&quot;parse-names&quot;:false,&quot;dropping-particle&quot;:&quot;&quot;,&quot;non-dropping-particle&quot;:&quot;&quot;},{&quot;family&quot;:&quot;Pybus&quot;,&quot;given&quot;:&quot;Oliver G.&quot;,&quot;parse-names&quot;:false,&quot;dropping-particle&quot;:&quot;&quot;,&quot;non-dropping-particle&quot;:&quot;&quot;},{&quot;family&quot;:&quot;Flaxman&quot;,&quot;given&quot;:&quot;Seth&quot;,&quot;parse-names&quot;:false,&quot;dropping-particle&quot;:&quot;&quot;,&quot;non-dropping-particle&quot;:&quot;&quot;},{&quot;family&quot;:&quot;Bhatt&quot;,&quot;given&quot;:&quot;Samir&quot;,&quot;parse-names&quot;:false,&quot;dropping-particle&quot;:&quot;&quot;,&quot;non-dropping-particle&quot;:&quot;&quot;},{&quot;family&quot;:&quot;Sabino&quot;,&quot;given&quot;:&quot;Ester C.&quot;,&quot;parse-names&quot;:false,&quot;dropping-particle&quot;:&quot;&quot;,&quot;non-dropping-particle&quot;:&quot;&quot;}],&quot;container-title&quot;:&quot;Science&quot;,&quot;accessed&quot;:{&quot;date-parts&quot;:[[2022,2,22]]},&quot;DOI&quot;:&quot;10.1126/SCIENCE.ABH2644/SUPPL_FILE/ABH2644_FARIA_REPRODUCIBILITY-CHECKLIST.PDF&quot;,&quot;ISSN&quot;:&quot;10959203&quot;,&quot;PMID&quot;:&quot;33853970&quot;,&quot;URL&quot;:&quot;https://www.science.org/doi/abs/10.1126/science.abh2644&quot;,&quot;issued&quot;:{&quot;date-parts&quot;:[[2021,5,21]]},&quot;abstract&quot;:&quot;Cases of severe acute respiratory syndrome coronavirus 2 (SARS-CoV-2) infection in Manaus, Brazil, resurged in late 2020 despite previously high levels of infection. Genome sequencing of viruses sampled in Manaus between November 2020 and January 2021 revealed the emergence and circulation of a novel SARS-CoV-2 variant of concern. Lineage P.1 acquired 17 mutations, including a trio in the spike protein (K417T, E484K, and N501Y) associated with increased binding to the human ACE2 (angiotensin-converting enzyme 2) receptor. Molecular clock analysis shows that P.1 emergence occurred around mid-November 2020 and was preceded by a period of faster molecular evolution. Using a two-category dynamical model that integrates genomic and mortality data, we estimate that P.1 may be 1.7- to 2.4-fold more transmissible and that previous (non-P.1) infection provides 54 to 79% of the protection against infection with P.1 that it provides against non-P.1 lineages. Enhanced global genomic surveillance of variants of concern, which may exhibit increased transmissibility and/or immune evasion, is critical to accelerate pandemic responsiveness.&quot;,&quot;publisher&quot;:&quot;American Association for the Advancement of Science&quot;,&quot;issue&quot;:&quot;6544&quot;,&quot;volume&quot;:&quot;372&quot;,&quot;expandedJournalTitle&quot;:&quot;Science&quot;},&quot;isTemporary&quot;:false}],&quot;citationTag&quot;:&quot;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&quot;},{&quot;citationID&quot;:&quot;MENDELEY_CITATION_33fd09f7-5915-4c3d-8b36-69dd296e34b6&quot;,&quot;properties&quot;:{&quot;noteIndex&quot;:0},&quot;isEdited&quot;:false,&quot;manualOverride&quot;:{&quot;isManuallyOverridden&quot;:false,&quot;citeprocText&quot;:&quot;&lt;sup&gt;13&lt;/sup&gt;&quot;,&quot;manualOverrideText&quot;:&quot;&quot;},&quot;citationItems&quot;:[{&quot;id&quot;:&quot;ac574b58-ae34-35d0-a64c-118b6070f56a&quot;,&quot;itemData&quot;:{&quot;type&quot;:&quot;article-journal&quot;,&quot;id&quot;:&quot;ac574b58-ae34-35d0-a64c-118b6070f56a&quot;,&quot;title&quot;:&quot;SARS-CoV-2 Spike Mutations, L452R, T478K, E484Q and P681R, in the Second Wave of COVID-19 in Maharashtra, India&quot;,&quot;author&quot;:[{&quot;family&quot;:&quot;Cherian&quot;,&quot;given&quot;:&quot;Sarah&quot;,&quot;parse-names&quot;:false,&quot;dropping-particle&quot;:&quot;&quot;,&quot;non-dropping-particle&quot;:&quot;&quot;},{&quot;family&quot;:&quot;Potdar&quot;,&quot;given&quot;:&quot;Varsha&quot;,&quot;parse-names&quot;:false,&quot;dropping-particle&quot;:&quot;&quot;,&quot;non-dropping-particle&quot;:&quot;&quot;},{&quot;family&quot;:&quot;Jadhav&quot;,&quot;given&quot;:&quot;Santosh&quot;,&quot;parse-names&quot;:false,&quot;dropping-particle&quot;:&quot;&quot;,&quot;non-dropping-particle&quot;:&quot;&quot;},{&quot;family&quot;:&quot;Yadav&quot;,&quot;given&quot;:&quot;Pragya&quot;,&quot;parse-names&quot;:false,&quot;dropping-particle&quot;:&quot;&quot;,&quot;non-dropping-particle&quot;:&quot;&quot;},{&quot;family&quot;:&quot;Gupta&quot;,&quot;given&quot;:&quot;Nivedita&quot;,&quot;parse-names&quot;:false,&quot;dropping-particle&quot;:&quot;&quot;,&quot;non-dropping-particle&quot;:&quot;&quot;},{&quot;family&quot;:&quot;Das&quot;,&quot;given&quot;:&quot;Mousumi&quot;,&quot;parse-names&quot;:false,&quot;dropping-particle&quot;:&quot;&quot;,&quot;non-dropping-particle&quot;:&quot;&quot;},{&quot;family&quot;:&quot;Rakshit&quot;,&quot;given&quot;:&quot;Partha&quot;,&quot;parse-names&quot;:false,&quot;dropping-particle&quot;:&quot;&quot;,&quot;non-dropping-particle&quot;:&quot;&quot;},{&quot;family&quot;:&quot;Singh&quot;,&quot;given&quot;:&quot;Sujeet&quot;,&quot;parse-names&quot;:false,&quot;dropping-particle&quot;:&quot;&quot;,&quot;non-dropping-particle&quot;:&quot;&quot;},{&quot;family&quot;:&quot;Abraham&quot;,&quot;given&quot;:&quot;Priya&quot;,&quot;parse-names&quot;:false,&quot;dropping-particle&quot;:&quot;&quot;,&quot;non-dropping-particle&quot;:&quot;&quot;},{&quot;family&quot;:&quot;Obrenovich&quot;,&quot;given&quot;:&quot;E&quot;,&quot;parse-names&quot;:false,&quot;dropping-particle&quot;:&quot;&quot;,&quot;non-dropping-particle&quot;:&quot;&quot;},{&quot;family&quot;:&quot;Jagtap&quot;,&quot;given&quot;:&quot;Prachi&quot;,&quot;parse-names&quot;:false,&quot;dropping-particle&quot;:&quot;&quot;,&quot;non-dropping-particle&quot;:&quot;&quot;},{&quot;family&quot;:&quot;Kasabe&quot;,&quot;given&quot;:&quot;Bhagyashri&quot;,&quot;parse-names&quot;:false,&quot;dropping-particle&quot;:&quot;&quot;,&quot;non-dropping-particle&quot;:&quot;&quot;},{&quot;family&quot;:&quot;Shah&quot;,&quot;given&quot;:&quot;Ujjaini&quot;,&quot;parse-names&quot;:false,&quot;dropping-particle&quot;:&quot;&quot;,&quot;non-dropping-particle&quot;:&quot;&quot;},{&quot;family&quot;:&quot;Sanjeev&quot;,&quot;given&quot;:&quot;Tripti&quot;,&quot;parse-names&quot;:false,&quot;dropping-particle&quot;:&quot;&quot;,&quot;non-dropping-particle&quot;:&quot;&quot;},{&quot;family&quot;:&quot;Divekar&quot;,&quot;given&quot;:&quot;Gayatri&quot;,&quot;parse-names&quot;:false,&quot;dropping-particle&quot;:&quot;&quot;,&quot;non-dropping-particle&quot;:&quot;&quot;},{&quot;family&quot;:&quot;Korabu&quot;,&quot;given&quot;:&quot;Kalpita&quot;,&quot;parse-names&quot;:false,&quot;dropping-particle&quot;:&quot;&quot;,&quot;non-dropping-particle&quot;:&quot;&quot;},{&quot;family&quot;:&quot;Shelkande&quot;,&quot;given&quot;:&quot;Sunil&quot;,&quot;parse-names&quot;:false,&quot;dropping-particle&quot;:&quot;&quot;,&quot;non-dropping-particle&quot;:&quot;&quot;},{&quot;family&quot;:&quot;Shinde&quot;,&quot;given&quot;:&quot;Pooja&quot;,&quot;parse-names&quot;:false,&quot;dropping-particle&quot;:&quot;&quot;,&quot;non-dropping-particle&quot;:&quot;&quot;},{&quot;family&quot;:&quot;Zakiuddin&quot;,&quot;given&quot;:&quot;Sayed&quot;,&quot;parse-names&quot;:false,&quot;dropping-particle&quot;:&quot;&quot;,&quot;non-dropping-particle&quot;:&quot;&quot;},{&quot;family&quot;:&quot;Vipat&quot;,&quot;given&quot;:&quot;Veena&quot;,&quot;parse-names&quot;:false,&quot;dropping-particle&quot;:&quot;&quot;,&quot;non-dropping-particle&quot;:&quot;&quot;},{&quot;family&quot;:&quot;Jadhav&quot;,&quot;given&quot;:&quot;Sheetal&quot;,&quot;parse-names&quot;:false,&quot;dropping-particle&quot;:&quot;&quot;,&quot;non-dropping-particle&quot;:&quot;&quot;},{&quot;family&quot;:&quot;Iyengar&quot;,&quot;given&quot;:&quot;Krutika&quot;,&quot;parse-names&quot;:false,&quot;dropping-particle&quot;:&quot;&quot;,&quot;non-dropping-particle&quot;:&quot;&quot;},{&quot;family&quot;:&quot;Malik&quot;,&quot;given&quot;:&quot;Vinita&quot;,&quot;parse-names&quot;:false,&quot;dropping-particle&quot;:&quot;&quot;,&quot;non-dropping-particle&quot;:&quot;&quot;},{&quot;family&quot;:&quot;Bhorekar&quot;,&quot;given&quot;:&quot;Sonali&quot;,&quot;parse-names&quot;:false,&quot;dropping-particle&quot;:&quot;&quot;,&quot;non-dropping-particle&quot;:&quot;&quot;},{&quot;family&quot;:&quot;Kumar&quot;,&quot;given&quot;:&quot;Abhinendra&quot;,&quot;parse-names&quot;:false,&quot;dropping-particle&quot;:&quot;&quot;,&quot;non-dropping-particle&quot;:&quot;&quot;},{&quot;family&quot;:&quot;Sahay&quot;,&quot;given&quot;:&quot;Rima&quot;,&quot;parse-names&quot;:false,&quot;dropping-particle&quot;:&quot;&quot;,&quot;non-dropping-particle&quot;:&quot;&quot;},{&quot;family&quot;:&quot;Shete&quot;,&quot;given&quot;:&quot;Anita&quot;,&quot;parse-names&quot;:false,&quot;dropping-particle&quot;:&quot;&quot;,&quot;non-dropping-particle&quot;:&quot;&quot;}],&quot;container-title&quot;:&quot;Microorganisms 2021, Vol. 9, Page 1542&quot;,&quot;accessed&quot;:{&quot;date-parts&quot;:[[2022,2,22]]},&quot;DOI&quot;:&quot;10.3390/MICROORGANISMS9071542&quot;,&quot;ISSN&quot;:&quot;2076-2607&quot;,&quot;PMID&quot;:&quot;34361977&quot;,&quot;URL&quot;:&quot;https://www.mdpi.com/2076-2607/9/7/1542/htm&quot;,&quot;issued&quot;:{&quot;date-parts&quot;:[[2021,7,20]]},&quot;page&quot;:&quot;1542&quot;,&quot;abstract&quot;:&quot;As the global severe acute respiratory syndrome coronavirus 2 (SARS-CoV-2) pandemic expands, genomic epidemiology and whole genome sequencing are being used to investigate its transmission and evolution. Against the backdrop of the global emergence of “variants of concern” (VOCs) during December 2020 and an upsurge in a state in the western part of India since January 2021, whole genome sequencing and analysis of spike protein mutations using sequence and structural approaches were undertaken to identify possible new variants and gauge the fitness of the current circulating strains. Phylogenetic analysis revealed that newly identified lineages B.1.617.1 and B.1.617.2 were predominantly circulating. The signature mutations possessed by these strains were L452R, T478K, E484Q, D614G and P681R in the spike protein, including within the receptor-binding domain (RBD). Of these, the mutations at residue positions 452, 484 and 681 have been reported in other globally circulating lineages. The structural analysis of RBD mutations L452R, T478K and E484Q revealed that these may possibly result in increased ACE2 binding while P681R in the furin cleavage site could increase the rate of S1-S2 cleavage, resulting in better transmissibility. The two RBD mutations, L452R and E484Q, indicated decreased binding to select monoclonal antibodies (mAbs) and may affect their neutralization potential. Further in vitro/in vivo studies would help confirm the phenotypic changes of the mutant strains. Overall, the study revealed that the newly emerged variants were responsible for the second wave of COVID-19 in Maharashtra. Lineage B.1.617.2 has been designated as a VOC delta and B.1.617.1 as a variant of interest kappa, and they are being widely reported in the rest of the country as well as globally. Continuous monitoring of these and emerging variants in India is essential.&quot;,&quot;publisher&quot;:&quot;Multidisciplinary Digital Publishing Institute&quot;,&quot;issue&quot;:&quot;7&quot;,&quot;volume&quot;:&quot;9&quot;,&quot;expandedJournalTitle&quot;:&quot;Microorganisms 2021, Vol. 9, Page 1542&quot;},&quot;isTemporary&quot;:false}],&quot;citationTag&quot;:&quot;MENDELEY_CITATION_v3_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&quot;},{&quot;citationID&quot;:&quot;MENDELEY_CITATION_7f1572eb-a24a-4ebb-9cc1-2cd93c2c5734&quot;,&quot;properties&quot;:{&quot;noteIndex&quot;:0},&quot;isEdited&quot;:false,&quot;manualOverride&quot;:{&quot;isManuallyOverridden&quot;:false,&quot;citeprocText&quot;:&quot;&lt;sup&gt;14&lt;/sup&gt;&quot;,&quot;manualOverrideText&quot;:&quot;&quot;},&quot;citationItems&quot;:[{&quot;id&quot;:&quot;9b29b1bc-73ab-39a3-b8e0-a12a213f6263&quot;,&quot;itemData&quot;:{&quot;type&quot;:&quot;article-journal&quot;,&quot;id&quot;:&quot;9b29b1bc-73ab-39a3-b8e0-a12a213f6263&quot;,&quot;title&quot;:&quot;Rapid assessment of SARS-CoV-2–evolved variants using virus-like particles&quot;,&quot;author&quot;:[{&quot;family&quot;:&quot;Syed&quot;,&quot;given&quot;:&quot;Abdullah M.&quot;,&quot;parse-names&quot;:false,&quot;dropping-particle&quot;:&quot;&quot;,&quot;non-dropping-particle&quot;:&quot;&quot;},{&quot;family&quot;:&quot;Taha&quot;,&quot;given&quot;:&quot;Taha Y.&quot;,&quot;parse-names&quot;:false,&quot;dropping-particle&quot;:&quot;&quot;,&quot;non-dropping-particle&quot;:&quot;&quot;},{&quot;family&quot;:&quot;Tabata&quot;,&quot;given&quot;:&quot;Takako&quot;,&quot;parse-names&quot;:false,&quot;dropping-particle&quot;:&quot;&quot;,&quot;non-dropping-particle&quot;:&quot;&quot;},{&quot;family&quot;:&quot;Chen&quot;,&quot;given&quot;:&quot;Irene P.&quot;,&quot;parse-names&quot;:false,&quot;dropping-particle&quot;:&quot;&quot;,&quot;non-dropping-particle&quot;:&quot;&quot;},{&quot;family&quot;:&quot;Ciling&quot;,&quot;given&quot;:&quot;Alison&quot;,&quot;parse-names&quot;:false,&quot;dropping-particle&quot;:&quot;&quot;,&quot;non-dropping-particle&quot;:&quot;&quot;},{&quot;family&quot;:&quot;Khalid&quot;,&quot;given&quot;:&quot;Mir M.&quot;,&quot;parse-names&quot;:false,&quot;dropping-particle&quot;:&quot;&quot;,&quot;non-dropping-particle&quot;:&quot;&quot;},{&quot;family&quot;:&quot;Sreekumar&quot;,&quot;given&quot;:&quot;Bharath&quot;,&quot;parse-names&quot;:false,&quot;dropping-particle&quot;:&quot;&quot;,&quot;non-dropping-particle&quot;:&quot;&quot;},{&quot;family&quot;:&quot;Chen&quot;,&quot;given&quot;:&quot;Pei Yi&quot;,&quot;parse-names&quot;:false,&quot;dropping-particle&quot;:&quot;&quot;,&quot;non-dropping-particle&quot;:&quot;&quot;},{&quot;family&quot;:&quot;Hayashi&quot;,&quot;given&quot;:&quot;Jennifer M.&quot;,&quot;parse-names&quot;:false,&quot;dropping-particle&quot;:&quot;&quot;,&quot;non-dropping-particle&quot;:&quot;&quot;},{&quot;family&quot;:&quot;Soczek&quot;,&quot;given&quot;:&quot;Katarzyna M.&quot;,&quot;parse-names&quot;:false,&quot;dropping-particle&quot;:&quot;&quot;,&quot;non-dropping-particle&quot;:&quot;&quot;},{&quot;family&quot;:&quot;Ott&quot;,&quot;given&quot;:&quot;Melanie&quot;,&quot;parse-names&quot;:false,&quot;dropping-particle&quot;:&quot;&quot;,&quot;non-dropping-particle&quot;:&quot;&quot;},{&quot;family&quot;:&quot;Doudna&quot;,&quot;given&quot;:&quot;Jennifer A.&quot;,&quot;parse-names&quot;:false,&quot;dropping-particle&quot;:&quot;&quot;,&quot;non-dropping-particle&quot;:&quot;&quot;}],&quot;container-title&quot;:&quot;Science&quot;,&quot;accessed&quot;:{&quot;date-parts&quot;:[[2022,2,22]]},&quot;DOI&quot;:&quot;10.1126/SCIENCE.ABL6184/SUPPL_FILE/SCIENCE.ABL6184_MDAR_REPRODUCIBILITY_CHECKLIST.PDF&quot;,&quot;ISSN&quot;:&quot;10959203&quot;,&quot;PMID&quot;:&quot;34735219&quot;,&quot;URL&quot;:&quot;https://www.science.org/doi/abs/10.1126/science.abl6184&quot;,&quot;issued&quot;:{&quot;date-parts&quot;:[[2021,12,24]]},&quot;page&quot;:&quot;1626-1632&quot;,&quot;abstract&quot;:&quot;Efforts to determine why new severe acute respiratory syndrome coronavirus 2 (SARS-CoV-2) variants demonstrate improved fitness have been limited to analyzing mutations in the spike (S) protein with the use of S-pseudotyped particles. In this study, we show that SARS-CoV-2 virus-like particles (SC2-VLPs) can package and deliver exogenous transcripts, enabling analysis of mutations within all structural proteins and at multiple steps in the viral life cycle. In SC2-VLPs, four nucleocapsid (N) mutations found universally in more-transmissible variants independently increased messenger RNA delivery and expression ~10-fold, and in a reverse genetics model, the serine-202→arginine (S202R) and arginine-203→methionine (R203M) mutations each produced &gt;50 times as much virus. SC2-VLPs provide a platform for rapid testing of viral variants outside of a biosafety level 3 setting and demonstrate N mutations and particle assembly to be mechanisms that could explain the increased spread of variants, including B.1.617.2 (Delta, which contains the R203M mutation).&quot;,&quot;publisher&quot;:&quot;American Association for the Advancement of Science&quot;,&quot;issue&quot;:&quot;6575&quot;,&quot;volume&quot;:&quot;374&quot;,&quot;expandedJournalTitle&quot;:&quot;Science&quot;},&quot;isTemporary&quot;:false}],&quot;citationTag&quot;:&quot;MENDELEY_CITATION_v3_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&quot;},{&quot;citationID&quot;:&quot;MENDELEY_CITATION_e65ee411-3924-494a-96cd-1b523b28e0ff&quot;,&quot;properties&quot;:{&quot;noteIndex&quot;:0},&quot;isEdited&quot;:false,&quot;manualOverride&quot;:{&quot;isManuallyOverridden&quot;:false,&quot;citeprocText&quot;:&quot;&lt;sup&gt;15&lt;/sup&gt;&quot;,&quot;manualOverrideText&quot;:&quot;&quot;},&quot;citationItems&quot;:[{&quot;id&quot;:&quot;8861286d-9e79-3302-95d6-26476c1865b5&quot;,&quot;itemData&quot;:{&quot;type&quot;:&quot;article-journal&quot;,&quot;id&quot;:&quot;8861286d-9e79-3302-95d6-26476c1865b5&quot;,&quot;title&quot;:&quot;Clinical and Virological Features of Severe Acute Respiratory Syndrome Coronavirus 2 (SARS-CoV-2) Variants of Concern: A Retrospective Cohort Study Comparing B.1.1.7 (Alpha), B.1.351 (Beta), and B.1.617.2 (Delta)&quot;,&quot;author&quot;:[{&quot;family&quot;:&quot;Ong&quot;,&quot;given&quot;:&quot;Sean Wei Xiang&quot;,&quot;parse-names&quot;:false,&quot;dropping-particle&quot;:&quot;&quot;,&quot;non-dropping-particle&quot;:&quot;&quot;},{&quot;family&quot;:&quot;Chiew&quot;,&quot;given&quot;:&quot;Calvin J&quot;,&quot;parse-names&quot;:false,&quot;dropping-particle&quot;:&quot;&quot;,&quot;non-dropping-particle&quot;:&quot;&quot;},{&quot;family&quot;:&quot;Ang&quot;,&quot;given&quot;:&quot;Li Wei&quot;,&quot;parse-names&quot;:false,&quot;dropping-particle&quot;:&quot;&quot;,&quot;non-dropping-particle&quot;:&quot;&quot;},{&quot;family&quot;:&quot;Mak&quot;,&quot;given&quot;:&quot;Tze-Minn&quot;,&quot;parse-names&quot;:false,&quot;dropping-particle&quot;:&quot;&quot;,&quot;non-dropping-particle&quot;:&quot;&quot;},{&quot;family&quot;:&quot;Cui&quot;,&quot;given&quot;:&quot;Lin&quot;,&quot;parse-names&quot;:false,&quot;dropping-particle&quot;:&quot;&quot;,&quot;non-dropping-particle&quot;:&quot;&quot;},{&quot;family&quot;:&quot;Toh&quot;,&quot;given&quot;:&quot;Matthias Paul H S&quot;,&quot;parse-names&quot;:false,&quot;dropping-particle&quot;:&quot;&quot;,&quot;non-dropping-particle&quot;:&quot;&quot;},{&quot;family&quot;:&quot;Lim&quot;,&quot;given&quot;:&quot;Yi Ding&quot;,&quot;parse-names&quot;:false,&quot;dropping-particle&quot;:&quot;&quot;,&quot;non-dropping-particle&quot;:&quot;&quot;},{&quot;family&quot;:&quot;Lee&quot;,&quot;given&quot;:&quot;Pei Hua&quot;,&quot;parse-names&quot;:false,&quot;dropping-particle&quot;:&quot;&quot;,&quot;non-dropping-particle&quot;:&quot;&quot;},{&quot;family&quot;:&quot;Lee&quot;,&quot;given&quot;:&quot;Tau Hong&quot;,&quot;parse-names&quot;:false,&quot;dropping-particle&quot;:&quot;&quot;,&quot;non-dropping-particle&quot;:&quot;&quot;},{&quot;family&quot;:&quot;Chia&quot;,&quot;given&quot;:&quot;Po Ying&quot;,&quot;parse-names&quot;:false,&quot;dropping-particle&quot;:&quot;&quot;,&quot;non-dropping-particle&quot;:&quot;&quot;},{&quot;family&quot;:&quot;Maurer-Stroh&quot;,&quot;given&quot;:&quot;Sebastian&quot;,&quot;parse-names&quot;:false,&quot;dropping-particle&quot;:&quot;&quot;,&quot;non-dropping-particle&quot;:&quot;&quot;},{&quot;family&quot;:&quot;Lin&quot;,&quot;given&quot;:&quot;Raymond T P&quot;,&quot;parse-names&quot;:false,&quot;dropping-particle&quot;:&quot;&quot;,&quot;non-dropping-particle&quot;:&quot;&quot;},{&quot;family&quot;:&quot;Leo&quot;,&quot;given&quot;:&quot;Yee-Sin&quot;,&quot;parse-names&quot;:false,&quot;dropping-particle&quot;:&quot;&quot;,&quot;non-dropping-particle&quot;:&quot;&quot;},{&quot;family&quot;:&quot;Lee&quot;,&quot;given&quot;:&quot;Vernon J&quot;,&quot;parse-names&quot;:false,&quot;dropping-particle&quot;:&quot;&quot;,&quot;non-dropping-particle&quot;:&quot;&quot;},{&quot;family&quot;:&quot;Lye&quot;,&quot;given&quot;:&quot;David Chien&quot;,&quot;parse-names&quot;:false,&quot;dropping-particle&quot;:&quot;&quot;,&quot;non-dropping-particle&quot;:&quot;&quot;},{&quot;family&quot;:&quot;Young&quot;,&quot;given&quot;:&quot;Barnaby Edward&quot;,&quot;parse-names&quot;:false,&quot;dropping-particle&quot;:&quot;&quot;,&quot;non-dropping-particle&quot;:&quot;&quot;}],&quot;container-title&quot;:&quot;Clinical Infectious Diseases&quot;,&quot;accessed&quot;:{&quot;date-parts&quot;:[[2022,2,22]]},&quot;DOI&quot;:&quot;10.1093/CID/CIAB721&quot;,&quot;ISSN&quot;:&quot;1058-4838&quot;,&quot;URL&quot;:&quot;https://academic.oup.com/cid/advance-article/doi/10.1093/cid/ciab721/6356459&quot;,&quot;issued&quot;:{&quot;date-parts&quot;:[[2021,8,23]]},&quot;abstract&quot;:&quot;The impact of SARS-CoV-2 variants of concern (VOCs) on disease severity is unclear. In this retrospective study, we compared outcomes of patients infected with B.1.1.7, B.1.351, and B.1.617.2 with those with wild-type strains from early 2020.National surveillance data from 1-January-2021 to 22-May-2021 were obtained from the Ministry of Health, and outcomes in relation to VOC were explored. Detailed patient level data from all patients with VOC infection admitted to our center between 20-December-2020 and 12-May-2021 were analyzed. Clinical outcomes were compared with a cohort of 846 patients admitted from January-April 2020.829 patients in Singapore in the study period were infected with these 3 VOCs. After adjusting for age and sex, B.1.617.2 was associated with higher odds of oxygen requirement, ICU admission, or death (adjusted odds ratio (aOR) 4.90, [95% CI 1.43-30.78]). 157 of these patients were admitted to our center. After adjusting for age, sex, comorbidities, and vaccination, aOR for pneumonia with B.1.617.2 was 1.88 [95% CI 0.95-3.76]) compared with wild-type. These differences were not seen with B.1.1.7 and B.1.351. Vaccination status was associated with decreased severity. B.1.617.2 was associated with significantly lower PCR Ct values and longer duration of Ct value ≤30 (median duration 18 days for B.1.617.2, 13 days for wild-type).There was a signal toward increased severity associated with B.1.617.2. The association of B.1.617.2 with lower Ct value and longer viral shedding provides a potential mechanism for increased transmissibility. These findings provide an impetus for the rapid implementation of vaccination programs.&quot;,&quot;publisher&quot;:&quot;Oxford University Press (OUP)&quot;,&quot;expandedJournalTitle&quot;:&quot;Clinical Infectious Diseases&quot;},&quot;isTemporary&quot;:false}],&quot;citationTag&quot;:&quot;MENDELEY_CITATION_v3_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&quot;},{&quot;citationID&quot;:&quot;MENDELEY_CITATION_cbf7b203-f8b6-44c8-b020-3f04db41d657&quot;,&quot;properties&quot;:{&quot;noteIndex&quot;:0},&quot;isEdited&quot;:false,&quot;manualOverride&quot;:{&quot;isManuallyOverridden&quot;:false,&quot;citeprocText&quot;:&quot;&lt;sup&gt;16&lt;/sup&gt;&quot;,&quot;manualOverrideText&quot;:&quot;&quot;},&quot;citationItems&quot;:[{&quot;id&quot;:&quot;8198f197-de43-31fa-8b19-3f5bc68970a3&quot;,&quot;itemData&quot;:{&quot;type&quot;:&quot;article-journal&quot;,&quot;id&quot;:&quot;8198f197-de43-31fa-8b19-3f5bc68970a3&quot;,&quot;title&quot;:&quot;Rapid SARS-CoV-2 whole-genome sequencing and analysis for informed public health decision-making in the Netherlands&quot;,&quot;author&quot;:[{&quot;family&quot;:&quot;Oude Munnink&quot;,&quot;given&quot;:&quot;Bas B.&quot;,&quot;parse-names&quot;:false,&quot;dropping-particle&quot;:&quot;&quot;,&quot;non-dropping-particle&quot;:&quot;&quot;},{&quot;family&quot;:&quot;Nieuwenhuijse&quot;,&quot;given&quot;:&quot;David F.&quot;,&quot;parse-names&quot;:false,&quot;dropping-particle&quot;:&quot;&quot;,&quot;non-dropping-particle&quot;:&quot;&quot;},{&quot;family&quot;:&quot;Stein&quot;,&quot;given&quot;:&quot;Mart&quot;,&quot;parse-names&quot;:false,&quot;dropping-particle&quot;:&quot;&quot;,&quot;non-dropping-particle&quot;:&quot;&quot;},{&quot;family&quot;:&quot;O’Toole&quot;,&quot;given&quot;:&quot;Áine&quot;,&quot;parse-names&quot;:false,&quot;dropping-particle&quot;:&quot;&quot;,&quot;non-dropping-particle&quot;:&quot;&quot;},{&quot;family&quot;:&quot;Haverkate&quot;,&quot;given&quot;:&quot;Manon&quot;,&quot;parse-names&quot;:false,&quot;dropping-particle&quot;:&quot;&quot;,&quot;non-dropping-particle&quot;:&quot;&quot;},{&quot;family&quot;:&quot;Mollers&quot;,&quot;given&quot;:&quot;Madelief&quot;,&quot;parse-names&quot;:false,&quot;dropping-particle&quot;:&quot;&quot;,&quot;non-dropping-particle&quot;:&quot;&quot;},{&quot;family&quot;:&quot;Kamga&quot;,&quot;given&quot;:&quot;Sandra K.&quot;,&quot;parse-names&quot;:false,&quot;dropping-particle&quot;:&quot;&quot;,&quot;non-dropping-particle&quot;:&quot;&quot;},{&quot;family&quot;:&quot;Schapendonk&quot;,&quot;given&quot;:&quot;Claudia&quot;,&quot;parse-names&quot;:false,&quot;dropping-particle&quot;:&quot;&quot;,&quot;non-dropping-particle&quot;:&quot;&quot;},{&quot;family&quot;:&quot;Pronk&quot;,&quot;given&quot;:&quot;Mark&quot;,&quot;parse-names&quot;:false,&quot;dropping-particle&quot;:&quot;&quot;,&quot;non-dropping-particle&quot;:&quot;&quot;},{&quot;family&quot;:&quot;Lexmond&quot;,&quot;given&quot;:&quot;Pascal&quot;,&quot;parse-names&quot;:false,&quot;dropping-particle&quot;:&quot;&quot;,&quot;non-dropping-particle&quot;:&quot;&quot;},{&quot;family&quot;:&quot;Linden&quot;,&quot;given&quot;:&quot;Anne&quot;,&quot;parse-names&quot;:false,&quot;dropping-particle&quot;:&quot;&quot;,&quot;non-dropping-particle&quot;:&quot;van der&quot;},{&quot;family&quot;:&quot;Bestebroer&quot;,&quot;given&quot;:&quot;Theo&quot;,&quot;parse-names&quot;:false,&quot;dropping-particle&quot;:&quot;&quot;,&quot;non-dropping-particle&quot;:&quot;&quot;},{&quot;family&quot;:&quot;Chestakova&quot;,&quot;given&quot;:&quot;Irina&quot;,&quot;parse-names&quot;:false,&quot;dropping-particle&quot;:&quot;&quot;,&quot;non-dropping-particle&quot;:&quot;&quot;},{&quot;family&quot;:&quot;Overmars&quot;,&quot;given&quot;:&quot;Ronald J.&quot;,&quot;parse-names&quot;:false,&quot;dropping-particle&quot;:&quot;&quot;,&quot;non-dropping-particle&quot;:&quot;&quot;},{&quot;family&quot;:&quot;Nieuwkoop&quot;,&quot;given&quot;:&quot;Stefan&quot;,&quot;parse-names&quot;:false,&quot;dropping-particle&quot;:&quot;&quot;,&quot;non-dropping-particle&quot;:&quot;van&quot;},{&quot;family&quot;:&quot;Molenkamp&quot;,&quot;given&quot;:&quot;Richard&quot;,&quot;parse-names&quot;:false,&quot;dropping-particle&quot;:&quot;&quot;,&quot;non-dropping-particle&quot;:&quot;&quot;},{&quot;family&quot;:&quot;Eijk&quot;,&quot;given&quot;:&quot;Annemiek A.&quot;,&quot;parse-names&quot;:false,&quot;dropping-particle&quot;:&quot;&quot;,&quot;non-dropping-particle&quot;:&quot;van der&quot;},{&quot;family&quot;:&quot;GeurtsvanKessel&quot;,&quot;given&quot;:&quot;Corine&quot;,&quot;parse-names&quot;:false,&quot;dropping-particle&quot;:&quot;&quot;,&quot;non-dropping-particle&quot;:&quot;&quot;},{&quot;family&quot;:&quot;Vennema&quot;,&quot;given&quot;:&quot;Harry&quot;,&quot;parse-names&quot;:false,&quot;dropping-particle&quot;:&quot;&quot;,&quot;non-dropping-particle&quot;:&quot;&quot;},{&quot;family&quot;:&quot;Meijer&quot;,&quot;given&quot;:&quot;Adam&quot;,&quot;parse-names&quot;:false,&quot;dropping-particle&quot;:&quot;&quot;,&quot;non-dropping-particle&quot;:&quot;&quot;},{&quot;family&quot;:&quot;Rambaut&quot;,&quot;given&quot;:&quot;Andrew&quot;,&quot;parse-names&quot;:false,&quot;dropping-particle&quot;:&quot;&quot;,&quot;non-dropping-particle&quot;:&quot;&quot;},{&quot;family&quot;:&quot;Dissel&quot;,&quot;given&quot;:&quot;Jaap&quot;,&quot;parse-names&quot;:false,&quot;dropping-particle&quot;:&quot;&quot;,&quot;non-dropping-particle&quot;:&quot;van&quot;},{&quot;family&quot;:&quot;Sikkema&quot;,&quot;given&quot;:&quot;Reina S.&quot;,&quot;parse-names&quot;:false,&quot;dropping-particle&quot;:&quot;&quot;,&quot;non-dropping-particle&quot;:&quot;&quot;},{&quot;family&quot;:&quot;Timen&quot;,&quot;given&quot;:&quot;Aura&quot;,&quot;parse-names&quot;:false,&quot;dropping-particle&quot;:&quot;&quot;,&quot;non-dropping-particle&quot;:&quot;&quot;},{&quot;family&quot;:&quot;Koopmans&quot;,&quot;given&quot;:&quot;Marion&quot;,&quot;parse-names&quot;:false,&quot;dropping-particle&quot;:&quot;&quot;,&quot;non-dropping-particle&quot;:&quot;&quot;},{&quot;family&quot;:&quot;Oudehuis&quot;,&quot;given&quot;:&quot;G. J.A.P.M.&quot;,&quot;parse-names&quot;:false,&quot;dropping-particle&quot;:&quot;&quot;,&quot;non-dropping-particle&quot;:&quot;&quot;},{&quot;family&quot;:&quot;Schinkel&quot;,&quot;given&quot;:&quot;Janke&quot;,&quot;parse-names&quot;:false,&quot;dropping-particle&quot;:&quot;&quot;,&quot;non-dropping-particle&quot;:&quot;&quot;},{&quot;family&quot;:&quot;Kluytmans&quot;,&quot;given&quot;:&quot;Jan&quot;,&quot;parse-names&quot;:false,&quot;dropping-particle&quot;:&quot;&quot;,&quot;non-dropping-particle&quot;:&quot;&quot;},{&quot;family&quot;:&quot;Kluytmans-van den Bergh&quot;,&quot;given&quot;:&quot;Marjolein&quot;,&quot;parse-names&quot;:false,&quot;dropping-particle&quot;:&quot;&quot;,&quot;non-dropping-particle&quot;:&quot;&quot;},{&quot;family&quot;:&quot;Bijllaardt&quot;,&quot;given&quot;:&quot;Wouter&quot;,&quot;parse-names&quot;:false,&quot;dropping-particle&quot;:&quot;&quot;,&quot;non-dropping-particle&quot;:&quot;van den&quot;},{&quot;family&quot;:&quot;Berntvelsen&quot;,&quot;given&quot;:&quot;Robbert G.&quot;,&quot;parse-names&quot;:false,&quot;dropping-particle&quot;:&quot;&quot;,&quot;non-dropping-particle&quot;:&quot;&quot;},{&quot;family&quot;:&quot;Rijen&quot;,&quot;given&quot;:&quot;Miranda M.L.&quot;,&quot;parse-names&quot;:false,&quot;dropping-particle&quot;:&quot;&quot;,&quot;non-dropping-particle&quot;:&quot;van&quot;},{&quot;family&quot;:&quot;Schneeberger&quot;,&quot;given&quot;:&quot;Peter&quot;,&quot;parse-names&quot;:false,&quot;dropping-particle&quot;:&quot;&quot;,&quot;non-dropping-particle&quot;:&quot;&quot;},{&quot;family&quot;:&quot;Pas&quot;,&quot;given&quot;:&quot;Suzan&quot;,&quot;parse-names&quot;:false,&quot;dropping-particle&quot;:&quot;&quot;,&quot;non-dropping-particle&quot;:&quot;&quot;},{&quot;family&quot;:&quot;Diederen&quot;,&quot;given&quot;:&quot;Bram M.&quot;,&quot;parse-names&quot;:false,&quot;dropping-particle&quot;:&quot;&quot;,&quot;non-dropping-particle&quot;:&quot;&quot;},{&quot;family&quot;:&quot;Bergmans&quot;,&quot;given&quot;:&quot;Anneke M.C.&quot;,&quot;parse-names&quot;:false,&quot;dropping-particle&quot;:&quot;&quot;,&quot;non-dropping-particle&quot;:&quot;&quot;},{&quot;family&quot;:&quot;Eijk&quot;,&quot;given&quot;:&quot;P. A.Verspui&quot;,&quot;parse-names&quot;:false,&quot;dropping-particle&quot;:&quot;&quot;,&quot;non-dropping-particle&quot;:&quot;van der&quot;},{&quot;family&quot;:&quot;Verweij&quot;,&quot;given&quot;:&quot;Jaco&quot;,&quot;parse-names&quot;:false,&quot;dropping-particle&quot;:&quot;&quot;,&quot;non-dropping-particle&quot;:&quot;&quot;},{&quot;family&quot;:&quot;Buiting&quot;,&quot;given&quot;:&quot;Anton G.N.&quot;,&quot;parse-names&quot;:false,&quot;dropping-particle&quot;:&quot;&quot;,&quot;non-dropping-particle&quot;:&quot;&quot;},{&quot;family&quot;:&quot;Streefkerk&quot;,&quot;given&quot;:&quot;Roel&quot;,&quot;parse-names&quot;:false,&quot;dropping-particle&quot;:&quot;&quot;,&quot;non-dropping-particle&quot;:&quot;&quot;},{&quot;family&quot;:&quot;Aldenkamp&quot;,&quot;given&quot;:&quot;A. P.&quot;,&quot;parse-names&quot;:false,&quot;dropping-particle&quot;:&quot;&quot;,&quot;non-dropping-particle&quot;:&quot;&quot;},{&quot;family&quot;:&quot;Man&quot;,&quot;given&quot;:&quot;P.&quot;,&quot;parse-names&quot;:false,&quot;dropping-particle&quot;:&quot;&quot;,&quot;non-dropping-particle&quot;:&quot;de&quot;},{&quot;family&quot;:&quot;Koelemal&quot;,&quot;given&quot;:&quot;J. G.M.&quot;,&quot;parse-names&quot;:false,&quot;dropping-particle&quot;:&quot;&quot;,&quot;non-dropping-particle&quot;:&quot;&quot;},{&quot;family&quot;:&quot;Ong&quot;,&quot;given&quot;:&quot;D.&quot;,&quot;parse-names&quot;:false,&quot;dropping-particle&quot;:&quot;&quot;,&quot;non-dropping-particle&quot;:&quot;&quot;},{&quot;family&quot;:&quot;Paltansing&quot;,&quot;given&quot;:&quot;S.&quot;,&quot;parse-names&quot;:false,&quot;dropping-particle&quot;:&quot;&quot;,&quot;non-dropping-particle&quot;:&quot;&quot;},{&quot;family&quot;:&quot;Veassen&quot;,&quot;given&quot;:&quot;N.&quot;,&quot;parse-names&quot;:false,&quot;dropping-particle&quot;:&quot;&quot;,&quot;non-dropping-particle&quot;:&quot;&quot;},{&quot;family&quot;:&quot;Sleven&quot;,&quot;given&quot;:&quot;Jacqueline&quot;,&quot;parse-names&quot;:false,&quot;dropping-particle&quot;:&quot;&quot;,&quot;non-dropping-particle&quot;:&quot;&quot;},{&quot;family&quot;:&quot;Bakker&quot;,&quot;given&quot;:&quot;Leendert&quot;,&quot;parse-names&quot;:false,&quot;dropping-particle&quot;:&quot;&quot;,&quot;non-dropping-particle&quot;:&quot;&quot;},{&quot;family&quot;:&quot;Brockhoff&quot;,&quot;given&quot;:&quot;Heinrich&quot;,&quot;parse-names&quot;:false,&quot;dropping-particle&quot;:&quot;&quot;,&quot;non-dropping-particle&quot;:&quot;&quot;},{&quot;family&quot;:&quot;Rietveld&quot;,&quot;given&quot;:&quot;Ariene&quot;,&quot;parse-names&quot;:false,&quot;dropping-particle&quot;:&quot;&quot;,&quot;non-dropping-particle&quot;:&quot;&quot;},{&quot;family&quot;:&quot;Slijkerman Megelink&quot;,&quot;given&quot;:&quot;Fred&quot;,&quot;parse-names&quot;:false,&quot;dropping-particle&quot;:&quot;&quot;,&quot;non-dropping-particle&quot;:&quot;&quot;},{&quot;family&quot;:&quot;Cohen Stuart&quot;,&quot;given&quot;:&quot;James&quot;,&quot;parse-names&quot;:false,&quot;dropping-particle&quot;:&quot;&quot;,&quot;non-dropping-particle&quot;:&quot;&quot;},{&quot;family&quot;:&quot;Vries&quot;,&quot;given&quot;:&quot;Anne&quot;,&quot;parse-names&quot;:false,&quot;dropping-particle&quot;:&quot;&quot;,&quot;non-dropping-particle&quot;:&quot;de&quot;},{&quot;family&quot;:&quot;Reijden&quot;,&quot;given&quot;:&quot;Wil&quot;,&quot;parse-names&quot;:false,&quot;dropping-particle&quot;:&quot;&quot;,&quot;non-dropping-particle&quot;:&quot;van der&quot;},{&quot;family&quot;:&quot;Ros&quot;,&quot;given&quot;:&quot;A.&quot;,&quot;parse-names&quot;:false,&quot;dropping-particle&quot;:&quot;&quot;,&quot;non-dropping-particle&quot;:&quot;&quot;},{&quot;family&quot;:&quot;Lodder&quot;,&quot;given&quot;:&quot;Esther&quot;,&quot;parse-names&quot;:false,&quot;dropping-particle&quot;:&quot;&quot;,&quot;non-dropping-particle&quot;:&quot;&quot;},{&quot;family&quot;:&quot;Verspui-van der Eijk&quot;,&quot;given&quot;:&quot;Ellen&quot;,&quot;parse-names&quot;:false,&quot;dropping-particle&quot;:&quot;&quot;,&quot;non-dropping-particle&quot;:&quot;&quot;},{&quot;family&quot;:&quot;Huijskens&quot;,&quot;given&quot;:&quot;Inge&quot;,&quot;parse-names&quot;:false,&quot;dropping-particle&quot;:&quot;&quot;,&quot;non-dropping-particle&quot;:&quot;&quot;},{&quot;family&quot;:&quot;Kraan&quot;,&quot;given&quot;:&quot;E. M.&quot;,&quot;parse-names&quot;:false,&quot;dropping-particle&quot;:&quot;&quot;,&quot;non-dropping-particle&quot;:&quot;&quot;},{&quot;family&quot;:&quot;Linden&quot;,&quot;given&quot;:&quot;M. P.M.&quot;,&quot;parse-names&quot;:false,&quot;dropping-particle&quot;:&quot;&quot;,&quot;non-dropping-particle&quot;:&quot;van der&quot;},{&quot;family&quot;:&quot;Debast&quot;,&quot;given&quot;:&quot;S. B.&quot;,&quot;parse-names&quot;:false,&quot;dropping-particle&quot;:&quot;&quot;,&quot;non-dropping-particle&quot;:&quot;&quot;},{&quot;family&quot;:&quot;Naiemi&quot;,&quot;given&quot;:&quot;N.&quot;,&quot;parse-names&quot;:false,&quot;dropping-particle&quot;:&quot;al&quot;,&quot;non-dropping-particle&quot;:&quot;&quot;},{&quot;family&quot;:&quot;Kroes&quot;,&quot;given&quot;:&quot;A. C.M.&quot;,&quot;parse-names&quot;:false,&quot;dropping-particle&quot;:&quot;&quot;,&quot;non-dropping-particle&quot;:&quot;&quot;},{&quot;family&quot;:&quot;Damen&quot;,&quot;given&quot;:&quot;Marjolein&quot;,&quot;parse-names&quot;:false,&quot;dropping-particle&quot;:&quot;&quot;,&quot;non-dropping-particle&quot;:&quot;&quot;},{&quot;family&quot;:&quot;Dinant&quot;,&quot;given&quot;:&quot;Sander&quot;,&quot;parse-names&quot;:false,&quot;dropping-particle&quot;:&quot;&quot;,&quot;non-dropping-particle&quot;:&quot;&quot;},{&quot;family&quot;:&quot;Lekkerkerk&quot;,&quot;given&quot;:&quot;Sybren&quot;,&quot;parse-names&quot;:false,&quot;dropping-particle&quot;:&quot;&quot;,&quot;non-dropping-particle&quot;:&quot;&quot;},{&quot;family&quot;:&quot;Pontesilli&quot;,&quot;given&quot;:&quot;Oscar&quot;,&quot;parse-names&quot;:false,&quot;dropping-particle&quot;:&quot;&quot;,&quot;non-dropping-particle&quot;:&quot;&quot;},{&quot;family&quot;:&quot;Smit&quot;,&quot;given&quot;:&quot;Pieter&quot;,&quot;parse-names&quot;:false,&quot;dropping-particle&quot;:&quot;&quot;,&quot;non-dropping-particle&quot;:&quot;&quot;},{&quot;family&quot;:&quot;Tienen&quot;,&quot;given&quot;:&quot;Carla&quot;,&quot;parse-names&quot;:false,&quot;dropping-particle&quot;:&quot;&quot;,&quot;non-dropping-particle&quot;:&quot;van&quot;},{&quot;family&quot;:&quot;Godschalk&quot;,&quot;given&quot;:&quot;P. C.R.&quot;,&quot;parse-names&quot;:false,&quot;dropping-particle&quot;:&quot;&quot;,&quot;non-dropping-particle&quot;:&quot;&quot;},{&quot;family&quot;:&quot;Pelt&quot;,&quot;given&quot;:&quot;Jorien&quot;,&quot;parse-names&quot;:false,&quot;dropping-particle&quot;:&quot;&quot;,&quot;non-dropping-particle&quot;:&quot;van&quot;},{&quot;family&quot;:&quot;Ott&quot;,&quot;given&quot;:&quot;Alewijn&quot;,&quot;parse-names&quot;:false,&quot;dropping-particle&quot;:&quot;&quot;,&quot;non-dropping-particle&quot;:&quot;&quot;},{&quot;family&quot;:&quot;Weijden&quot;,&quot;given&quot;:&quot;Charlie&quot;,&quot;parse-names&quot;:false,&quot;dropping-particle&quot;:&quot;&quot;,&quot;non-dropping-particle&quot;:&quot;van der&quot;},{&quot;family&quot;:&quot;Wertheim&quot;,&quot;given&quot;:&quot;Heiman&quot;,&quot;parse-names&quot;:false,&quot;dropping-particle&quot;:&quot;&quot;,&quot;non-dropping-particle&quot;:&quot;&quot;},{&quot;family&quot;:&quot;Rahamat-Langendoen&quot;,&quot;given&quot;:&quot;Janette&quot;,&quot;parse-names&quot;:false,&quot;dropping-particle&quot;:&quot;&quot;,&quot;non-dropping-particle&quot;:&quot;&quot;},{&quot;family&quot;:&quot;Reimerink&quot;,&quot;given&quot;:&quot;Johan&quot;,&quot;parse-names&quot;:false,&quot;dropping-particle&quot;:&quot;&quot;,&quot;non-dropping-particle&quot;:&quot;&quot;},{&quot;family&quot;:&quot;Bodewes&quot;,&quot;given&quot;:&quot;Rogier&quot;,&quot;parse-names&quot;:false,&quot;dropping-particle&quot;:&quot;&quot;,&quot;non-dropping-particle&quot;:&quot;&quot;},{&quot;family&quot;:&quot;Duizer&quot;,&quot;given&quot;:&quot;Erwin&quot;,&quot;parse-names&quot;:false,&quot;dropping-particle&quot;:&quot;&quot;,&quot;non-dropping-particle&quot;:&quot;&quot;},{&quot;family&quot;:&quot;Veer&quot;,&quot;given&quot;:&quot;Bas&quot;,&quot;parse-names&quot;:false,&quot;dropping-particle&quot;:&quot;&quot;,&quot;non-dropping-particle&quot;:&quot;van der&quot;},{&quot;family&quot;:&quot;Reusken&quot;,&quot;given&quot;:&quot;Chantal&quot;,&quot;parse-names&quot;:false,&quot;dropping-particle&quot;:&quot;&quot;,&quot;non-dropping-particle&quot;:&quot;&quot;},{&quot;family&quot;:&quot;Lutgens&quot;,&quot;given&quot;:&quot;Suzanne&quot;,&quot;parse-names&quot;:false,&quot;dropping-particle&quot;:&quot;&quot;,&quot;non-dropping-particle&quot;:&quot;&quot;},{&quot;family&quot;:&quot;Schneeberger&quot;,&quot;given&quot;:&quot;Peter&quot;,&quot;parse-names&quot;:false,&quot;dropping-particle&quot;:&quot;&quot;,&quot;non-dropping-particle&quot;:&quot;&quot;},{&quot;family&quot;:&quot;Hermans&quot;,&quot;given&quot;:&quot;Mirjam&quot;,&quot;parse-names&quot;:false,&quot;dropping-particle&quot;:&quot;&quot;,&quot;non-dropping-particle&quot;:&quot;&quot;},{&quot;family&quot;:&quot;Wever&quot;,&quot;given&quot;:&quot;P.&quot;,&quot;parse-names&quot;:false,&quot;dropping-particle&quot;:&quot;&quot;,&quot;non-dropping-particle&quot;:&quot;&quot;},{&quot;family&quot;:&quot;Leenders&quot;,&quot;given&quot;:&quot;A.&quot;,&quot;parse-names&quot;:false,&quot;dropping-particle&quot;:&quot;&quot;,&quot;non-dropping-particle&quot;:&quot;&quot;},{&quot;family&quot;:&quot;Waarbeek&quot;,&quot;given&quot;:&quot;Henriette&quot;,&quot;parse-names&quot;:false,&quot;dropping-particle&quot;:&quot;&quot;,&quot;non-dropping-particle&quot;:&quot;ter&quot;},{&quot;family&quot;:&quot;Hoebe&quot;,&quot;given&quot;:&quot;Christian&quot;,&quot;parse-names&quot;:false,&quot;dropping-particle&quot;:&quot;&quot;,&quot;non-dropping-particle&quot;:&quot;&quot;}],&quot;container-title&quot;:&quot;Nature Medicine&quot;,&quot;accessed&quot;:{&quot;date-parts&quot;:[[2021,6,5]]},&quot;DOI&quot;:&quot;10.1038/s41591-020-0997-y&quot;,&quot;ISSN&quot;:&quot;1546170X&quot;,&quot;PMID&quot;:&quot;32678356&quot;,&quot;URL&quot;:&quot;https://www.nature.com/articles/s41591-020-0997-y&quot;,&quot;issued&quot;:{&quot;date-parts&quot;:[[2020,9,1]]},&quot;page&quot;:&quot;1405-1410&quot;,&quot;abstract&quot;:&quot;In late December 2019, a cluster of cases of pneumonia of unknown etiology were reported linked to a market in Wuhan, China1. The causative agent was identified as the species Severe acute respiratory syndrome-related coronavirus and was named SARS-CoV-2 (ref. 2). By 16 April the virus had spread to 185 different countries, infected over 2,000,000 people and resulted in over 130,000 deaths3. In the Netherlands, the first case of SARS-CoV-2 was notified on 27 February. The outbreak started with several different introductory events from Italy, Austria, Germany and France followed by local amplification in, and later also outside, the south of the Netherlands. The combination of near to real-time whole-genome sequence analysis and epidemiology resulted in reliable assessments of the extent of SARS-CoV-2 transmission in the community, facilitating early decision-making to control local transmission of SARS-CoV-2 in the Netherlands. We demonstrate how these data were generated and analyzed, and how SARS-CoV-2 whole-genome sequencing, in combination with epidemiological data, was used to inform public health decision-making in the Netherlands.&quot;,&quot;publisher&quot;:&quot;Nature Research&quot;,&quot;issue&quot;:&quot;9&quot;,&quot;volume&quot;:&quot;26&quot;,&quot;expandedJournalTitle&quot;:&quot;Nature Medicine&quot;},&quot;isTemporary&quot;:false}],&quot;citationTag&quot;:&quot;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&quot;},{&quot;citationID&quot;:&quot;MENDELEY_CITATION_f103ae5e-9206-45d9-90fb-bad8312250d3&quot;,&quot;properties&quot;:{&quot;noteIndex&quot;:0},&quot;isEdited&quot;:false,&quot;manualOverride&quot;:{&quot;isManuallyOverridden&quot;:false,&quot;citeprocText&quot;:&quot;&lt;sup&gt;17&lt;/sup&gt;&quot;,&quot;manualOverrideText&quot;:&quot;&quot;},&quot;citationItems&quot;:[{&quot;id&quot;:&quot;9a4f4535-cac9-3c77-bcfe-0a7d507f6b12&quot;,&quot;itemData&quot;:{&quot;type&quot;:&quot;article-journal&quot;,&quot;id&quot;:&quot;9a4f4535-cac9-3c77-bcfe-0a7d507f6b12&quot;,&quot;title&quot;:&quot;Nextclade: clade assignment, mutation calling and quality control for viral genomes&quot;,&quot;author&quot;:[{&quot;family&quot;:&quot;Aksamentov&quot;,&quot;given&quot;:&quot;Ivan&quot;,&quot;parse-names&quot;:false,&quot;dropping-particle&quot;:&quot;&quot;,&quot;non-dropping-particle&quot;:&quot;&quot;},{&quot;family&quot;:&quot;Roemer&quot;,&quot;given&quot;:&quot;Cornelius&quot;,&quot;parse-names&quot;:false,&quot;dropping-particle&quot;:&quot;&quot;,&quot;non-dropping-particle&quot;:&quot;&quot;},{&quot;family&quot;:&quot;Hodcroft&quot;,&quot;given&quot;:&quot;Emma B.&quot;,&quot;parse-names&quot;:false,&quot;dropping-particle&quot;:&quot;&quot;,&quot;non-dropping-particle&quot;:&quot;&quot;},{&quot;family&quot;:&quot;Neher&quot;,&quot;given&quot;:&quot;Richard A.&quot;,&quot;parse-names&quot;:false,&quot;dropping-particle&quot;:&quot;&quot;,&quot;non-dropping-particle&quot;:&quot;&quot;}],&quot;container-title&quot;:&quot;Journal of Open Source Software&quot;,&quot;accessed&quot;:{&quot;date-parts&quot;:[[2022,2,22]]},&quot;DOI&quot;:&quot;10.21105/JOSS.03773&quot;,&quot;ISSN&quot;:&quot;2475-9066&quot;,&quot;URL&quot;:&quot;https://joss.theoj.org/papers/10.21105/joss.03773&quot;,&quot;issued&quot;:{&quot;date-parts&quot;:[[2021,11,30]]},&quot;page&quot;:&quot;3773&quot;,&quot;abstract&quot;:&quot;The variants of concern (VoCs) of SARS-CoV-2 have highlighted the need for a global molecular surveillance of pathogens via whole genome sequencing. Such sequencing, for SARS-CoV-2 and other pathogens, is performed by an ever increasing number of labs across the globe, resulting in an increased need for an easy, fast, and decentralized analysis of initial data. Nextclade aligns viral genomes to a reference sequence, calculates several quality control (QC) metrics, assigns sequences to a clade or variant, and identifies changes in the viral proteins relative to the reference sequence. Nextclade is available as a command-line tool and as a web application with completely client based processing, meaning that sequence data doesn't leave the user's browser. Statement of need After assembly of a consensus genome from raw read data, it is usually desirable to (i) assess the quality of the sequence, (ii) assign it to a known clade or type, and (iii) compare it to a reference sequence to detect evolutionary changes. Nextclade addresses this need through a command-line interface for bulk analysis of many sequences and a web-tool with the same functionality coupled to an interactive visualization. Nextclade is built on Nextalign, a codon-aware pairwise sequence aligner for similar viral genomes, which allows unambiguous calling of amino-acid changes associated with changes in the nucleotide sequence. The sequence is then placed onto a phylogenetic tree generated by the augur pipeline (Huddleston et al., 2021) of the Nextstrain tool-chain (Hadfield et al., 2018). During the SARS-CoV-2 pandemic, Nextclade has already allowed countless users to quickly analyze their data, assign sequences to clades and variants of concern, and identify mutations of interest.&quot;,&quot;publisher&quot;:&quot;The Open Journal&quot;,&quot;issue&quot;:&quot;67&quot;,&quot;volume&quot;:&quot;6&quot;,&quot;expandedJournalTitle&quot;:&quot;Journal of Open Source Software&quot;},&quot;isTemporary&quot;:false}],&quot;citationTag&quot;:&quot;MENDELEY_CITATION_v3_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&quot;},{&quot;citationID&quot;:&quot;MENDELEY_CITATION_a8305e2d-4c02-4ccb-a670-cf829580b08e&quot;,&quot;properties&quot;:{&quot;noteIndex&quot;:0},&quot;isEdited&quot;:false,&quot;manualOverride&quot;:{&quot;isManuallyOverridden&quot;:false,&quot;citeprocText&quot;:&quot;&lt;sup&gt;18&lt;/sup&gt;&quot;,&quot;manualOverrideText&quot;:&quot;&quot;},&quot;citationItems&quot;:[{&quot;id&quot;:&quot;289227b0-0bf6-38d1-b477-a72206656166&quot;,&quot;itemData&quot;:{&quot;type&quot;:&quot;article-journal&quot;,&quot;id&quot;:&quot;289227b0-0bf6-38d1-b477-a72206656166&quot;,&quot;title&quot;:&quot;Spread of a SARS-CoV-2 variant through Europe in the summer of 2020&quot;,&quot;author&quot;:[{&quot;family&quot;:&quot;Hodcroft&quot;,&quot;given&quot;:&quot;Emma B.&quot;,&quot;parse-names&quot;:false,&quot;dropping-particle&quot;:&quot;&quot;,&quot;non-dropping-particle&quot;:&quot;&quot;},{&quot;family&quot;:&quot;Zuber&quot;,&quot;given&quot;:&quot;Moira&quot;,&quot;parse-names&quot;:false,&quot;dropping-particle&quot;:&quot;&quot;,&quot;non-dropping-particle&quot;:&quot;&quot;},{&quot;family&quot;:&quot;Nadeau&quot;,&quot;given&quot;:&quot;Sarah&quot;,&quot;parse-names&quot;:false,&quot;dropping-particle&quot;:&quot;&quot;,&quot;non-dropping-particle&quot;:&quot;&quot;},{&quot;family&quot;:&quot;Vaughan&quot;,&quot;given&quot;:&quot;Timothy G.&quot;,&quot;parse-names&quot;:false,&quot;dropping-particle&quot;:&quot;&quot;,&quot;non-dropping-particle&quot;:&quot;&quot;},{&quot;family&quot;:&quot;Crawford&quot;,&quot;given&quot;:&quot;Katharine H.D.&quot;,&quot;parse-names&quot;:false,&quot;dropping-particle&quot;:&quot;&quot;,&quot;non-dropping-particle&quot;:&quot;&quot;},{&quot;family&quot;:&quot;Althaus&quot;,&quot;given&quot;:&quot;Christian L.&quot;,&quot;parse-names&quot;:false,&quot;dropping-particle&quot;:&quot;&quot;,&quot;non-dropping-particle&quot;:&quot;&quot;},{&quot;family&quot;:&quot;Reichmuth&quot;,&quot;given&quot;:&quot;Martina L.&quot;,&quot;parse-names&quot;:false,&quot;dropping-particle&quot;:&quot;&quot;,&quot;non-dropping-particle&quot;:&quot;&quot;},{&quot;family&quot;:&quot;Bowen&quot;,&quot;given&quot;:&quot;John E.&quot;,&quot;parse-names&quot;:false,&quot;dropping-particle&quot;:&quot;&quot;,&quot;non-dropping-particle&quot;:&quot;&quot;},{&quot;family&quot;:&quot;Walls&quot;,&quot;given&quot;:&quot;Alexandra C.&quot;,&quot;parse-names&quot;:false,&quot;dropping-particle&quot;:&quot;&quot;,&quot;non-dropping-particle&quot;:&quot;&quot;},{&quot;family&quot;:&quot;Corti&quot;,&quot;given&quot;:&quot;Davide&quot;,&quot;parse-names&quot;:false,&quot;dropping-particle&quot;:&quot;&quot;,&quot;non-dropping-particle&quot;:&quot;&quot;},{&quot;family&quot;:&quot;Bloom&quot;,&quot;given&quot;:&quot;Jesse D.&quot;,&quot;parse-names&quot;:false,&quot;dropping-particle&quot;:&quot;&quot;,&quot;non-dropping-particle&quot;:&quot;&quot;},{&quot;family&quot;:&quot;Veesler&quot;,&quot;given&quot;:&quot;David&quot;,&quot;parse-names&quot;:false,&quot;dropping-particle&quot;:&quot;&quot;,&quot;non-dropping-particle&quot;:&quot;&quot;},{&quot;family&quot;:&quot;Mateo&quot;,&quot;given&quot;:&quot;David&quot;,&quot;parse-names&quot;:false,&quot;dropping-particle&quot;:&quot;&quot;,&quot;non-dropping-particle&quot;:&quot;&quot;},{&quot;family&quot;:&quot;Hernando&quot;,&quot;given&quot;:&quot;Alberto&quot;,&quot;parse-names&quot;:false,&quot;dropping-particle&quot;:&quot;&quot;,&quot;non-dropping-particle&quot;:&quot;&quot;},{&quot;family&quot;:&quot;Comas&quot;,&quot;given&quot;:&quot;Iñaki&quot;,&quot;parse-names&quot;:false,&quot;dropping-particle&quot;:&quot;&quot;,&quot;non-dropping-particle&quot;:&quot;&quot;},{&quot;family&quot;:&quot;González-Candelas&quot;,&quot;given&quot;:&quot;Fernando&quot;,&quot;parse-names&quot;:false,&quot;dropping-particle&quot;:&quot;&quot;,&quot;non-dropping-particle&quot;:&quot;&quot;},{&quot;family&quot;:&quot;González-Candelas&quot;,&quot;given&quot;:&quot;Fernando&quot;,&quot;parse-names&quot;:false,&quot;dropping-particle&quot;:&quot;&quot;,&quot;non-dropping-particle&quot;:&quot;&quot;},{&quot;family&quot;:&quot;Goig&quot;,&quot;given&quot;:&quot;Galo Adrian&quot;,&quot;parse-names&quot;:false,&quot;dropping-particle&quot;:&quot;&quot;,&quot;non-dropping-particle&quot;:&quot;&quot;},{&quot;family&quot;:&quot;Chiner-Oms&quot;,&quot;given&quot;:&quot;Álvaro&quot;,&quot;parse-names&quot;:false,&quot;dropping-particle&quot;:&quot;&quot;,&quot;non-dropping-particle&quot;:&quot;&quot;},{&quot;family&quot;:&quot;Cancino-Muñoz&quot;,&quot;given&quot;:&quot;Irving&quot;,&quot;parse-names&quot;:false,&quot;dropping-particle&quot;:&quot;&quot;,&quot;non-dropping-particle&quot;:&quot;&quot;},{&quot;family&quot;:&quot;López&quot;,&quot;given&quot;:&quot;Mariana Gabriela&quot;,&quot;parse-names&quot;:false,&quot;dropping-particle&quot;:&quot;&quot;,&quot;non-dropping-particle&quot;:&quot;&quot;},{&quot;family&quot;:&quot;Torres-Puente&quot;,&quot;given&quot;:&quot;Manuela&quot;,&quot;parse-names&quot;:false,&quot;dropping-particle&quot;:&quot;&quot;,&quot;non-dropping-particle&quot;:&quot;&quot;},{&quot;family&quot;:&quot;Gomez-Navarro&quot;,&quot;given&quot;:&quot;Inmaculada&quot;,&quot;parse-names&quot;:false,&quot;dropping-particle&quot;:&quot;&quot;,&quot;non-dropping-particle&quot;:&quot;&quot;},{&quot;family&quot;:&quot;Jiménez-Serrano&quot;,&quot;given&quot;:&quot;Santiago&quot;,&quot;parse-names&quot;:false,&quot;dropping-particle&quot;:&quot;&quot;,&quot;non-dropping-particle&quot;:&quot;&quot;},{&quot;family&quot;:&quot;Ruiz-Roldán&quot;,&quot;given&quot;:&quot;Lidia&quot;,&quot;parse-names&quot;:false,&quot;dropping-particle&quot;:&quot;&quot;,&quot;non-dropping-particle&quot;:&quot;&quot;},{&quot;family&quot;:&quot;Bracho&quot;,&quot;given&quot;:&quot;María Alma&quot;,&quot;parse-names&quot;:false,&quot;dropping-particle&quot;:&quot;&quot;,&quot;non-dropping-particle&quot;:&quot;&quot;},{&quot;family&quot;:&quot;García-González&quot;,&quot;given&quot;:&quot;Neris&quot;,&quot;parse-names&quot;:false,&quot;dropping-particle&quot;:&quot;&quot;,&quot;non-dropping-particle&quot;:&quot;&quot;},{&quot;family&quot;:&quot;Martínez-Priego&quot;,&quot;given&quot;:&quot;Llúcia&quot;,&quot;parse-names&quot;:false,&quot;dropping-particle&quot;:&quot;&quot;,&quot;non-dropping-particle&quot;:&quot;&quot;},{&quot;family&quot;:&quot;Galán-Vendrell&quot;,&quot;given&quot;:&quot;Inmaculada&quot;,&quot;parse-names&quot;:false,&quot;dropping-particle&quot;:&quot;&quot;,&quot;non-dropping-particle&quot;:&quot;&quot;},{&quot;family&quot;:&quot;Ruiz-Hueso&quot;,&quot;given&quot;:&quot;Paula&quot;,&quot;parse-names&quot;:false,&quot;dropping-particle&quot;:&quot;&quot;,&quot;non-dropping-particle&quot;:&quot;&quot;},{&quot;family&quot;:&quot;Marco&quot;,&quot;given&quot;:&quot;Griselda&quot;,&quot;parse-names&quot;:false,&quot;dropping-particle&quot;:&quot;&quot;,&quot;non-dropping-particle&quot;:&quot;de&quot;},{&quot;family&quot;:&quot;Ferrús&quot;,&quot;given&quot;:&quot;Maria Loreto&quot;,&quot;parse-names&quot;:false,&quot;dropping-particle&quot;:&quot;&quot;,&quot;non-dropping-particle&quot;:&quot;&quot;},{&quot;family&quot;:&quot;Carbó-Ramírez&quot;,&quot;given&quot;:&quot;Sandra&quot;,&quot;parse-names&quot;:false,&quot;dropping-particle&quot;:&quot;&quot;,&quot;non-dropping-particle&quot;:&quot;&quot;},{&quot;family&quot;:&quot;D’Auria&quot;,&quot;given&quot;:&quot;Giuseppe&quot;,&quot;parse-names&quot;:false,&quot;dropping-particle&quot;:&quot;&quot;,&quot;non-dropping-particle&quot;:&quot;&quot;},{&quot;family&quot;:&quot;Coscollá&quot;,&quot;given&quot;:&quot;Mireia&quot;,&quot;parse-names&quot;:false,&quot;dropping-particle&quot;:&quot;&quot;,&quot;non-dropping-particle&quot;:&quot;&quot;},{&quot;family&quot;:&quot;Ruiz-Rodríguez&quot;,&quot;given&quot;:&quot;Paula&quot;,&quot;parse-names&quot;:false,&quot;dropping-particle&quot;:&quot;&quot;,&quot;non-dropping-particle&quot;:&quot;&quot;},{&quot;family&quot;:&quot;Roig-Sena&quot;,&quot;given&quot;:&quot;Francisco Javier&quot;,&quot;parse-names&quot;:false,&quot;dropping-particle&quot;:&quot;&quot;,&quot;non-dropping-particle&quot;:&quot;&quot;},{&quot;family&quot;:&quot;Sanmartín&quot;,&quot;given&quot;:&quot;Isabel&quot;,&quot;parse-names&quot;:false,&quot;dropping-particle&quot;:&quot;&quot;,&quot;non-dropping-particle&quot;:&quot;&quot;},{&quot;family&quot;:&quot;Garcia-Souto&quot;,&quot;given&quot;:&quot;Daniel&quot;,&quot;parse-names&quot;:false,&quot;dropping-particle&quot;:&quot;&quot;,&quot;non-dropping-particle&quot;:&quot;&quot;},{&quot;family&quot;:&quot;Pequeno-Valtierra&quot;,&quot;given&quot;:&quot;Ana&quot;,&quot;parse-names&quot;:false,&quot;dropping-particle&quot;:&quot;&quot;,&quot;non-dropping-particle&quot;:&quot;&quot;},{&quot;family&quot;:&quot;Tubio&quot;,&quot;given&quot;:&quot;Jose M.C.&quot;,&quot;parse-names&quot;:false,&quot;dropping-particle&quot;:&quot;&quot;,&quot;non-dropping-particle&quot;:&quot;&quot;},{&quot;family&quot;:&quot;Rodríguez-Castro&quot;,&quot;given&quot;:&quot;Jorge&quot;,&quot;parse-names&quot;:false,&quot;dropping-particle&quot;:&quot;&quot;,&quot;non-dropping-particle&quot;:&quot;&quot;},{&quot;family&quot;:&quot;Rabella&quot;,&quot;given&quot;:&quot;Nuria&quot;,&quot;parse-names&quot;:false,&quot;dropping-particle&quot;:&quot;&quot;,&quot;non-dropping-particle&quot;:&quot;&quot;},{&quot;family&quot;:&quot;Navarro&quot;,&quot;given&quot;:&quot;Ferrán&quot;,&quot;parse-names&quot;:false,&quot;dropping-particle&quot;:&quot;&quot;,&quot;non-dropping-particle&quot;:&quot;&quot;},{&quot;family&quot;:&quot;Miró&quot;,&quot;given&quot;:&quot;Elisenda&quot;,&quot;parse-names&quot;:false,&quot;dropping-particle&quot;:&quot;&quot;,&quot;non-dropping-particle&quot;:&quot;&quot;},{&quot;family&quot;:&quot;Rodríguez-Iglesias&quot;,&quot;given&quot;:&quot;Manuel&quot;,&quot;parse-names&quot;:false,&quot;dropping-particle&quot;:&quot;&quot;,&quot;non-dropping-particle&quot;:&quot;&quot;},{&quot;family&quot;:&quot;Galán-Sanchez&quot;,&quot;given&quot;:&quot;Fátima&quot;,&quot;parse-names&quot;:false,&quot;dropping-particle&quot;:&quot;&quot;,&quot;non-dropping-particle&quot;:&quot;&quot;},{&quot;family&quot;:&quot;Rodriguez-Pallares&quot;,&quot;given&quot;:&quot;Salud&quot;,&quot;parse-names&quot;:false,&quot;dropping-particle&quot;:&quot;&quot;,&quot;non-dropping-particle&quot;:&quot;&quot;},{&quot;family&quot;:&quot;Toro&quot;,&quot;given&quot;:&quot;María&quot;,&quot;parse-names&quot;:false,&quot;dropping-particle&quot;:&quot;&quot;,&quot;non-dropping-particle&quot;:&quot;de&quot;},{&quot;family&quot;:&quot;Escudero&quot;,&quot;given&quot;:&quot;María Bea&quot;,&quot;parse-names&quot;:false,&quot;dropping-particle&quot;:&quot;&quot;,&quot;non-dropping-particle&quot;:&quot;&quot;},{&quot;family&quot;:&quot;Azcona-Gutiérrez&quot;,&quot;given&quot;:&quot;José Manuel&quot;,&quot;parse-names&quot;:false,&quot;dropping-particle&quot;:&quot;&quot;,&quot;non-dropping-particle&quot;:&quot;&quot;},{&quot;family&quot;:&quot;Alberdi&quot;,&quot;given&quot;:&quot;Miriam Blasco&quot;,&quot;parse-names&quot;:false,&quot;dropping-particle&quot;:&quot;&quot;,&quot;non-dropping-particle&quot;:&quot;&quot;},{&quot;family&quot;:&quot;Mayor&quot;,&quot;given&quot;:&quot;Alfredo&quot;,&quot;parse-names&quot;:false,&quot;dropping-particle&quot;:&quot;&quot;,&quot;non-dropping-particle&quot;:&quot;&quot;},{&quot;family&quot;:&quot;García-Basteiro&quot;,&quot;given&quot;:&quot;Alberto L.&quot;,&quot;parse-names&quot;:false,&quot;dropping-particle&quot;:&quot;&quot;,&quot;non-dropping-particle&quot;:&quot;&quot;},{&quot;family&quot;:&quot;Moncunill&quot;,&quot;given&quot;:&quot;Gemma&quot;,&quot;parse-names&quot;:false,&quot;dropping-particle&quot;:&quot;&quot;,&quot;non-dropping-particle&quot;:&quot;&quot;},{&quot;family&quot;:&quot;Dobaño&quot;,&quot;given&quot;:&quot;Carlota&quot;,&quot;parse-names&quot;:false,&quot;dropping-particle&quot;:&quot;&quot;,&quot;non-dropping-particle&quot;:&quot;&quot;},{&quot;family&quot;:&quot;Cisteró&quot;,&quot;given&quot;:&quot;Pau&quot;,&quot;parse-names&quot;:false,&quot;dropping-particle&quot;:&quot;&quot;,&quot;non-dropping-particle&quot;:&quot;&quot;},{&quot;family&quot;:&quot;García-de-Viedma&quot;,&quot;given&quot;:&quot;Darío&quot;,&quot;parse-names&quot;:false,&quot;dropping-particle&quot;:&quot;&quot;,&quot;non-dropping-particle&quot;:&quot;&quot;},{&quot;family&quot;:&quot;Pérez-Lago&quot;,&quot;given&quot;:&quot;Laura&quot;,&quot;parse-names&quot;:false,&quot;dropping-particle&quot;:&quot;&quot;,&quot;non-dropping-particle&quot;:&quot;&quot;},{&quot;family&quot;:&quot;Herranz&quot;,&quot;given&quot;:&quot;Marta&quot;,&quot;parse-names&quot;:false,&quot;dropping-particle&quot;:&quot;&quot;,&quot;non-dropping-particle&quot;:&quot;&quot;},{&quot;family&quot;:&quot;Sicilia&quot;,&quot;given&quot;:&quot;Jon&quot;,&quot;parse-names&quot;:false,&quot;dropping-particle&quot;:&quot;&quot;,&quot;non-dropping-particle&quot;:&quot;&quot;},{&quot;family&quot;:&quot;Catalán-Alonso&quot;,&quot;given&quot;:&quot;Pilar&quot;,&quot;parse-names&quot;:false,&quot;dropping-particle&quot;:&quot;&quot;,&quot;non-dropping-particle&quot;:&quot;&quot;},{&quot;family&quot;:&quot;Muñoz&quot;,&quot;given&quot;:&quot;Patricia&quot;,&quot;parse-names&quot;:false,&quot;dropping-particle&quot;:&quot;&quot;,&quot;non-dropping-particle&quot;:&quot;&quot;},{&quot;family&quot;:&quot;Muñoz-Cuevas&quot;,&quot;given&quot;:&quot;Cristina&quot;,&quot;parse-names&quot;:false,&quot;dropping-particle&quot;:&quot;&quot;,&quot;non-dropping-particle&quot;:&quot;&quot;},{&quot;family&quot;:&quot;Rodríguez-Rodríguez&quot;,&quot;given&quot;:&quot;Guadalupe&quot;,&quot;parse-names&quot;:false,&quot;dropping-particle&quot;:&quot;&quot;,&quot;non-dropping-particle&quot;:&quot;&quot;},{&quot;family&quot;:&quot;Alberola-Enguidanos&quot;,&quot;given&quot;:&quot;Juan&quot;,&quot;parse-names&quot;:false,&quot;dropping-particle&quot;:&quot;&quot;,&quot;non-dropping-particle&quot;:&quot;&quot;},{&quot;family&quot;:&quot;Nogueira&quot;,&quot;given&quot;:&quot;Jose Miguel&quot;,&quot;parse-names&quot;:false,&quot;dropping-particle&quot;:&quot;&quot;,&quot;non-dropping-particle&quot;:&quot;&quot;},{&quot;family&quot;:&quot;Camarena&quot;,&quot;given&quot;:&quot;Juan José&quot;,&quot;parse-names&quot;:false,&quot;dropping-particle&quot;:&quot;&quot;,&quot;non-dropping-particle&quot;:&quot;&quot;},{&quot;family&quot;:&quot;Rezusta&quot;,&quot;given&quot;:&quot;Antonio&quot;,&quot;parse-names&quot;:false,&quot;dropping-particle&quot;:&quot;&quot;,&quot;non-dropping-particle&quot;:&quot;&quot;},{&quot;family&quot;:&quot;Tristancho-Baró&quot;,&quot;given&quot;:&quot;Alexander&quot;,&quot;parse-names&quot;:false,&quot;dropping-particle&quot;:&quot;&quot;,&quot;non-dropping-particle&quot;:&quot;&quot;},{&quot;family&quot;:&quot;Milagro&quot;,&quot;given&quot;:&quot;Ana&quot;,&quot;parse-names&quot;:false,&quot;dropping-particle&quot;:&quot;&quot;,&quot;non-dropping-particle&quot;:&quot;&quot;},{&quot;family&quot;:&quot;Martínez-Cameo&quot;,&quot;given&quot;:&quot;Nieves Felisa&quot;,&quot;parse-names&quot;:false,&quot;dropping-particle&quot;:&quot;&quot;,&quot;non-dropping-particle&quot;:&quot;&quot;},{&quot;family&quot;:&quot;Gracia-Grataloup&quot;,&quot;given&quot;:&quot;Yolanda&quot;,&quot;parse-names&quot;:false,&quot;dropping-particle&quot;:&quot;&quot;,&quot;non-dropping-particle&quot;:&quot;&quot;},{&quot;family&quot;:&quot;Martró&quot;,&quot;given&quot;:&quot;Elisa&quot;,&quot;parse-names&quot;:false,&quot;dropping-particle&quot;:&quot;&quot;,&quot;non-dropping-particle&quot;:&quot;&quot;},{&quot;family&quot;:&quot;Bordoy&quot;,&quot;given&quot;:&quot;Antoni E.&quot;,&quot;parse-names&quot;:false,&quot;dropping-particle&quot;:&quot;&quot;,&quot;non-dropping-particle&quot;:&quot;&quot;},{&quot;family&quot;:&quot;Not&quot;,&quot;given&quot;:&quot;Anna&quot;,&quot;parse-names&quot;:false,&quot;dropping-particle&quot;:&quot;&quot;,&quot;non-dropping-particle&quot;:&quot;&quot;},{&quot;family&quot;:&quot;Antuori-Torres&quot;,&quot;given&quot;:&quot;Adrián&quot;,&quot;parse-names&quot;:false,&quot;dropping-particle&quot;:&quot;&quot;,&quot;non-dropping-particle&quot;:&quot;&quot;},{&quot;family&quot;:&quot;Benito&quot;,&quot;given&quot;:&quot;Rafael&quot;,&quot;parse-names&quot;:false,&quot;dropping-particle&quot;:&quot;&quot;,&quot;non-dropping-particle&quot;:&quot;&quot;},{&quot;family&quot;:&quot;Algarate&quot;,&quot;given&quot;:&quot;Sonia&quot;,&quot;parse-names&quot;:false,&quot;dropping-particle&quot;:&quot;&quot;,&quot;non-dropping-particle&quot;:&quot;&quot;},{&quot;family&quot;:&quot;Bueno&quot;,&quot;given&quot;:&quot;Jessica&quot;,&quot;parse-names&quot;:false,&quot;dropping-particle&quot;:&quot;&quot;,&quot;non-dropping-particle&quot;:&quot;&quot;},{&quot;family&quot;:&quot;Pozo&quot;,&quot;given&quot;:&quot;Jose Luis&quot;,&quot;parse-names&quot;:false,&quot;dropping-particle&quot;:&quot;&quot;,&quot;non-dropping-particle&quot;:&quot;del&quot;},{&quot;family&quot;:&quot;Boga&quot;,&quot;given&quot;:&quot;Jose Antonio&quot;,&quot;parse-names&quot;:false,&quot;dropping-particle&quot;:&quot;&quot;,&quot;non-dropping-particle&quot;:&quot;&quot;},{&quot;family&quot;:&quot;Castelló-Abietar&quot;,&quot;given&quot;:&quot;Cristián&quot;,&quot;parse-names&quot;:false,&quot;dropping-particle&quot;:&quot;&quot;,&quot;non-dropping-particle&quot;:&quot;&quot;},{&quot;family&quot;:&quot;Rojo-Alba&quot;,&quot;given&quot;:&quot;Susana&quot;,&quot;parse-names&quot;:false,&quot;dropping-particle&quot;:&quot;&quot;,&quot;non-dropping-particle&quot;:&quot;&quot;},{&quot;family&quot;:&quot;Alvarez-Argüelles&quot;,&quot;given&quot;:&quot;Marta Elena&quot;,&quot;parse-names&quot;:false,&quot;dropping-particle&quot;:&quot;&quot;,&quot;non-dropping-particle&quot;:&quot;&quot;},{&quot;family&quot;:&quot;Melon&quot;,&quot;given&quot;:&quot;Santiago&quot;,&quot;parse-names&quot;:false,&quot;dropping-particle&quot;:&quot;&quot;,&quot;non-dropping-particle&quot;:&quot;&quot;},{&quot;family&quot;:&quot;Aranzamendi-Zaldumbide&quot;,&quot;given&quot;:&quot;Maitane&quot;,&quot;parse-names&quot;:false,&quot;dropping-particle&quot;:&quot;&quot;,&quot;non-dropping-particle&quot;:&quot;&quot;},{&quot;family&quot;:&quot;Vergara-Gómez&quot;,&quot;given&quot;:&quot;Andrea&quot;,&quot;parse-names&quot;:false,&quot;dropping-particle&quot;:&quot;&quot;,&quot;non-dropping-particle&quot;:&quot;&quot;},{&quot;family&quot;:&quot;Fernández-Pinero&quot;,&quot;given&quot;:&quot;Jovita&quot;,&quot;parse-names&quot;:false,&quot;dropping-particle&quot;:&quot;&quot;,&quot;non-dropping-particle&quot;:&quot;&quot;},{&quot;family&quot;:&quot;Martínez&quot;,&quot;given&quot;:&quot;Miguel J.&quot;,&quot;parse-names&quot;:false,&quot;dropping-particle&quot;:&quot;&quot;,&quot;non-dropping-particle&quot;:&quot;&quot;},{&quot;family&quot;:&quot;Vila&quot;,&quot;given&quot;:&quot;Jordi&quot;,&quot;parse-names&quot;:false,&quot;dropping-particle&quot;:&quot;&quot;,&quot;non-dropping-particle&quot;:&quot;&quot;},{&quot;family&quot;:&quot;Rubio&quot;,&quot;given&quot;:&quot;Elisa&quot;,&quot;parse-names&quot;:false,&quot;dropping-particle&quot;:&quot;&quot;,&quot;non-dropping-particle&quot;:&quot;&quot;},{&quot;family&quot;:&quot;Peiró-Mestres&quot;,&quot;given&quot;:&quot;Aida&quot;,&quot;parse-names&quot;:false,&quot;dropping-particle&quot;:&quot;&quot;,&quot;non-dropping-particle&quot;:&quot;&quot;},{&quot;family&quot;:&quot;Navero-Castillejos&quot;,&quot;given&quot;:&quot;Jessica&quot;,&quot;parse-names&quot;:false,&quot;dropping-particle&quot;:&quot;&quot;,&quot;non-dropping-particle&quot;:&quot;&quot;},{&quot;family&quot;:&quot;Posada&quot;,&quot;given&quot;:&quot;David&quot;,&quot;parse-names&quot;:false,&quot;dropping-particle&quot;:&quot;&quot;,&quot;non-dropping-particle&quot;:&quot;&quot;},{&quot;family&quot;:&quot;Valverde&quot;,&quot;given&quot;:&quot;Diana&quot;,&quot;parse-names&quot;:false,&quot;dropping-particle&quot;:&quot;&quot;,&quot;non-dropping-particle&quot;:&quot;&quot;},{&quot;family&quot;:&quot;Estévez-Gómez&quot;,&quot;given&quot;:&quot;Nuria&quot;,&quot;parse-names&quot;:false,&quot;dropping-particle&quot;:&quot;&quot;,&quot;non-dropping-particle&quot;:&quot;&quot;},{&quot;family&quot;:&quot;Fernandez-Silva&quot;,&quot;given&quot;:&quot;Iria&quot;,&quot;parse-names&quot;:false,&quot;dropping-particle&quot;:&quot;&quot;,&quot;non-dropping-particle&quot;:&quot;&quot;},{&quot;family&quot;:&quot;Chiara&quot;,&quot;given&quot;:&quot;Loretta&quot;,&quot;parse-names&quot;:false,&quot;dropping-particle&quot;:&quot;&quot;,&quot;non-dropping-particle&quot;:&quot;de&quot;},{&quot;family&quot;:&quot;Gallego-García&quot;,&quot;given&quot;:&quot;Pilar&quot;,&quot;parse-names&quot;:false,&quot;dropping-particle&quot;:&quot;&quot;,&quot;non-dropping-particle&quot;:&quot;&quot;},{&quot;family&quot;:&quot;Varela&quot;,&quot;given&quot;:&quot;Nair&quot;,&quot;parse-names&quot;:false,&quot;dropping-particle&quot;:&quot;&quot;,&quot;non-dropping-particle&quot;:&quot;&quot;},{&quot;family&quot;:&quot;Moreno&quot;,&quot;given&quot;:&quot;Rosario&quot;,&quot;parse-names&quot;:false,&quot;dropping-particle&quot;:&quot;&quot;,&quot;non-dropping-particle&quot;:&quot;&quot;},{&quot;family&quot;:&quot;Tirado&quot;,&quot;given&quot;:&quot;Maria Dolores&quot;,&quot;parse-names&quot;:false,&quot;dropping-particle&quot;:&quot;&quot;,&quot;non-dropping-particle&quot;:&quot;&quot;},{&quot;family&quot;:&quot;Gomez-Pinedo&quot;,&quot;given&quot;:&quot;Ulises&quot;,&quot;parse-names&quot;:false,&quot;dropping-particle&quot;:&quot;&quot;,&quot;non-dropping-particle&quot;:&quot;&quot;},{&quot;family&quot;:&quot;Gozalo-Margüello&quot;,&quot;given&quot;:&quot;Mónica&quot;,&quot;parse-names&quot;:false,&quot;dropping-particle&quot;:&quot;&quot;,&quot;non-dropping-particle&quot;:&quot;&quot;},{&quot;family&quot;:&quot;Eliecer-Cano&quot;,&quot;given&quot;:&quot;Maria&quot;,&quot;parse-names&quot;:false,&quot;dropping-particle&quot;:&quot;&quot;,&quot;non-dropping-particle&quot;:&quot;&quot;},{&quot;family&quot;:&quot;Méndez-Legaza&quot;,&quot;given&quot;:&quot;José Manuel&quot;,&quot;parse-names&quot;:false,&quot;dropping-particle&quot;:&quot;&quot;,&quot;non-dropping-particle&quot;:&quot;&quot;},{&quot;family&quot;:&quot;Rodríguez-Lozano&quot;,&quot;given&quot;:&quot;Jesus&quot;,&quot;parse-names&quot;:false,&quot;dropping-particle&quot;:&quot;&quot;,&quot;non-dropping-particle&quot;:&quot;&quot;},{&quot;family&quot;:&quot;Siller&quot;,&quot;given&quot;:&quot;María&quot;,&quot;parse-names&quot;:false,&quot;dropping-particle&quot;:&quot;&quot;,&quot;non-dropping-particle&quot;:&quot;&quot;},{&quot;family&quot;:&quot;Pablo-Marcos&quot;,&quot;given&quot;:&quot;Daniel&quot;,&quot;parse-names&quot;:false,&quot;dropping-particle&quot;:&quot;&quot;,&quot;non-dropping-particle&quot;:&quot;&quot;},{&quot;family&quot;:&quot;Oliver&quot;,&quot;given&quot;:&quot;Antonio&quot;,&quot;parse-names&quot;:false,&quot;dropping-particle&quot;:&quot;&quot;,&quot;non-dropping-particle&quot;:&quot;&quot;},{&quot;family&quot;:&quot;Reina&quot;,&quot;given&quot;:&quot;Jordi&quot;,&quot;parse-names&quot;:false,&quot;dropping-particle&quot;:&quot;&quot;,&quot;non-dropping-particle&quot;:&quot;&quot;},{&quot;family&quot;:&quot;López-Causapé&quot;,&quot;given&quot;:&quot;Carla&quot;,&quot;parse-names&quot;:false,&quot;dropping-particle&quot;:&quot;&quot;,&quot;non-dropping-particle&quot;:&quot;&quot;},{&quot;family&quot;:&quot;Canut-Blasco&quot;,&quot;given&quot;:&quot;Andrés&quot;,&quot;parse-names&quot;:false,&quot;dropping-particle&quot;:&quot;&quot;,&quot;non-dropping-particle&quot;:&quot;&quot;},{&quot;family&quot;:&quot;Hernáez-Crespo&quot;,&quot;given&quot;:&quot;Silvia&quot;,&quot;parse-names&quot;:false,&quot;dropping-particle&quot;:&quot;&quot;,&quot;non-dropping-particle&quot;:&quot;&quot;},{&quot;family&quot;:&quot;Cordón&quot;,&quot;given&quot;:&quot;Maria Luz A.&quot;,&quot;parse-names&quot;:false,&quot;dropping-particle&quot;:&quot;&quot;,&quot;non-dropping-particle&quot;:&quot;&quot;},{&quot;family&quot;:&quot;Lecároz-Agara&quot;,&quot;given&quot;:&quot;María Concepción&quot;,&quot;parse-names&quot;:false,&quot;dropping-particle&quot;:&quot;&quot;,&quot;non-dropping-particle&quot;:&quot;&quot;},{&quot;family&quot;:&quot;Gómez-González&quot;,&quot;given&quot;:&quot;Carmen&quot;,&quot;parse-names&quot;:false,&quot;dropping-particle&quot;:&quot;&quot;,&quot;non-dropping-particle&quot;:&quot;&quot;},{&quot;family&quot;:&quot;Aguirre-Quiñonero&quot;,&quot;given&quot;:&quot;Amaia&quot;,&quot;parse-names&quot;:false,&quot;dropping-particle&quot;:&quot;&quot;,&quot;non-dropping-particle&quot;:&quot;&quot;},{&quot;family&quot;:&quot;López-Mirones&quot;,&quot;given&quot;:&quot;José Israel&quot;,&quot;parse-names&quot;:false,&quot;dropping-particle&quot;:&quot;&quot;,&quot;non-dropping-particle&quot;:&quot;&quot;},{&quot;family&quot;:&quot;Fernández-Torres&quot;,&quot;given&quot;:&quot;Marina&quot;,&quot;parse-names&quot;:false,&quot;dropping-particle&quot;:&quot;&quot;,&quot;non-dropping-particle&quot;:&quot;&quot;},{&quot;family&quot;:&quot;Almela-Ferrer&quot;,&quot;given&quot;:&quot;Maria Rosario&quot;,&quot;parse-names&quot;:false,&quot;dropping-particle&quot;:&quot;&quot;,&quot;non-dropping-particle&quot;:&quot;&quot;},{&quot;family&quot;:&quot;Gonzalo-Jiménez&quot;,&quot;given&quot;:&quot;Nieves&quot;,&quot;parse-names&quot;:false,&quot;dropping-particle&quot;:&quot;&quot;,&quot;non-dropping-particle&quot;:&quot;&quot;},{&quot;family&quot;:&quot;Ruiz-García&quot;,&quot;given&quot;:&quot;Maria Montserrat&quot;,&quot;parse-names&quot;:false,&quot;dropping-particle&quot;:&quot;&quot;,&quot;non-dropping-particle&quot;:&quot;&quot;},{&quot;family&quot;:&quot;Galiana&quot;,&quot;given&quot;:&quot;Antonio&quot;,&quot;parse-names&quot;:false,&quot;dropping-particle&quot;:&quot;&quot;,&quot;non-dropping-particle&quot;:&quot;&quot;},{&quot;family&quot;:&quot;Sanchez-Almendro&quot;,&quot;given&quot;:&quot;Judith&quot;,&quot;parse-names&quot;:false,&quot;dropping-particle&quot;:&quot;&quot;,&quot;non-dropping-particle&quot;:&quot;&quot;},{&quot;family&quot;:&quot;Cilla&quot;,&quot;given&quot;:&quot;Gustavo&quot;,&quot;parse-names&quot;:false,&quot;dropping-particle&quot;:&quot;&quot;,&quot;non-dropping-particle&quot;:&quot;&quot;},{&quot;family&quot;:&quot;Montes&quot;,&quot;given&quot;:&quot;Milagrosa&quot;,&quot;parse-names&quot;:false,&quot;dropping-particle&quot;:&quot;&quot;,&quot;non-dropping-particle&quot;:&quot;&quot;},{&quot;family&quot;:&quot;Piñeiro&quot;,&quot;given&quot;:&quot;Luis&quot;,&quot;parse-names&quot;:false,&quot;dropping-particle&quot;:&quot;&quot;,&quot;non-dropping-particle&quot;:&quot;&quot;},{&quot;family&quot;:&quot;Sorarrain&quot;,&quot;given&quot;:&quot;Ane&quot;,&quot;parse-names&quot;:false,&quot;dropping-particle&quot;:&quot;&quot;,&quot;non-dropping-particle&quot;:&quot;&quot;},{&quot;family&quot;:&quot;Marimón&quot;,&quot;given&quot;:&quot;José María&quot;,&quot;parse-names&quot;:false,&quot;dropping-particle&quot;:&quot;&quot;,&quot;non-dropping-particle&quot;:&quot;&quot;},{&quot;family&quot;:&quot;Gomez-Ruiz&quot;,&quot;given&quot;:&quot;Maria Dolores&quot;,&quot;parse-names&quot;:false,&quot;dropping-particle&quot;:&quot;&quot;,&quot;non-dropping-particle&quot;:&quot;&quot;},{&quot;family&quot;:&quot;López-Hontangas&quot;,&quot;given&quot;:&quot;José Luis&quot;,&quot;parse-names&quot;:false,&quot;dropping-particle&quot;:&quot;&quot;,&quot;non-dropping-particle&quot;:&quot;&quot;},{&quot;family&quot;:&quot;González Barberá&quot;,&quot;given&quot;:&quot;Eva M.&quot;,&quot;parse-names&quot;:false,&quot;dropping-particle&quot;:&quot;&quot;,&quot;non-dropping-particle&quot;:&quot;&quot;},{&quot;family&quot;:&quot;Navarro-Marí&quot;,&quot;given&quot;:&quot;José María&quot;,&quot;parse-names&quot;:false,&quot;dropping-particle&quot;:&quot;&quot;,&quot;non-dropping-particle&quot;:&quot;&quot;},{&quot;family&quot;:&quot;Pedrosa-Corral&quot;,&quot;given&quot;:&quot;Irene&quot;,&quot;parse-names&quot;:false,&quot;dropping-particle&quot;:&quot;&quot;,&quot;non-dropping-particle&quot;:&quot;&quot;},{&quot;family&quot;:&quot;Sanbonmatsu-Gámez&quot;,&quot;given&quot;:&quot;Sara&quot;,&quot;parse-names&quot;:false,&quot;dropping-particle&quot;:&quot;&quot;,&quot;non-dropping-particle&quot;:&quot;&quot;},{&quot;family&quot;:&quot;Pérez-González&quot;,&quot;given&quot;:&quot;Carmen&quot;,&quot;parse-names&quot;:false,&quot;dropping-particle&quot;:&quot;&quot;,&quot;non-dropping-particle&quot;:&quot;&quot;},{&quot;family&quot;:&quot;Chamizo-López&quot;,&quot;given&quot;:&quot;Francisco&quot;,&quot;parse-names&quot;:false,&quot;dropping-particle&quot;:&quot;&quot;,&quot;non-dropping-particle&quot;:&quot;&quot;},{&quot;family&quot;:&quot;Bordes-Benítez&quot;,&quot;given&quot;:&quot;Ana&quot;,&quot;parse-names&quot;:false,&quot;dropping-particle&quot;:&quot;&quot;,&quot;non-dropping-particle&quot;:&quot;&quot;},{&quot;family&quot;:&quot;Navarro&quot;,&quot;given&quot;:&quot;David&quot;,&quot;parse-names&quot;:false,&quot;dropping-particle&quot;:&quot;&quot;,&quot;non-dropping-particle&quot;:&quot;&quot;},{&quot;family&quot;:&quot;Albert&quot;,&quot;given&quot;:&quot;Eliseo&quot;,&quot;parse-names&quot;:false,&quot;dropping-particle&quot;:&quot;&quot;,&quot;non-dropping-particle&quot;:&quot;&quot;},{&quot;family&quot;:&quot;Torres&quot;,&quot;given&quot;:&quot;Ignacio&quot;,&quot;parse-names&quot;:false,&quot;dropping-particle&quot;:&quot;&quot;,&quot;non-dropping-particle&quot;:&quot;&quot;},{&quot;family&quot;:&quot;Gascón&quot;,&quot;given&quot;:&quot;Isabel&quot;,&quot;parse-names&quot;:false,&quot;dropping-particle&quot;:&quot;&quot;,&quot;non-dropping-particle&quot;:&quot;&quot;},{&quot;family&quot;:&quot;Torregrosa-Hetland&quot;,&quot;given&quot;:&quot;Cristina Juana&quot;,&quot;parse-names&quot;:false,&quot;dropping-particle&quot;:&quot;&quot;,&quot;non-dropping-particle&quot;:&quot;&quot;},{&quot;family&quot;:&quot;Pastor-Boix&quot;,&quot;given&quot;:&quot;Eva&quot;,&quot;parse-names&quot;:false,&quot;dropping-particle&quot;:&quot;&quot;,&quot;non-dropping-particle&quot;:&quot;&quot;},{&quot;family&quot;:&quot;Cascales-Ramos&quot;,&quot;given&quot;:&quot;Paloma&quot;,&quot;parse-names&quot;:false,&quot;dropping-particle&quot;:&quot;&quot;,&quot;non-dropping-particle&quot;:&quot;&quot;},{&quot;family&quot;:&quot;Fuster-Escrivá&quot;,&quot;given&quot;:&quot;Begoña&quot;,&quot;parse-names&quot;:false,&quot;dropping-particle&quot;:&quot;&quot;,&quot;non-dropping-particle&quot;:&quot;&quot;},{&quot;family&quot;:&quot;Gimeno-Cardona&quot;,&quot;given&quot;:&quot;Concepción&quot;,&quot;parse-names&quot;:false,&quot;dropping-particle&quot;:&quot;&quot;,&quot;non-dropping-particle&quot;:&quot;&quot;},{&quot;family&quot;:&quot;Ocete&quot;,&quot;given&quot;:&quot;María Dolores&quot;,&quot;parse-names&quot;:false,&quot;dropping-particle&quot;:&quot;&quot;,&quot;non-dropping-particle&quot;:&quot;&quot;},{&quot;family&quot;:&quot;Medina-Gonzalez&quot;,&quot;given&quot;:&quot;Rafael&quot;,&quot;parse-names&quot;:false,&quot;dropping-particle&quot;:&quot;&quot;,&quot;non-dropping-particle&quot;:&quot;&quot;},{&quot;family&quot;:&quot;González-Cantó&quot;,&quot;given&quot;:&quot;Julia&quot;,&quot;parse-names&quot;:false,&quot;dropping-particle&quot;:&quot;&quot;,&quot;non-dropping-particle&quot;:&quot;&quot;},{&quot;family&quot;:&quot;Martínez-Macias&quot;,&quot;given&quot;:&quot;Olalla&quot;,&quot;parse-names&quot;:false,&quot;dropping-particle&quot;:&quot;&quot;,&quot;non-dropping-particle&quot;:&quot;&quot;},{&quot;family&quot;:&quot;Palop-Borrás&quot;,&quot;given&quot;:&quot;Begoña&quot;,&quot;parse-names&quot;:false,&quot;dropping-particle&quot;:&quot;&quot;,&quot;non-dropping-particle&quot;:&quot;&quot;},{&quot;family&quot;:&quot;Toro&quot;,&quot;given&quot;:&quot;Inmaculada&quot;,&quot;parse-names&quot;:false,&quot;dropping-particle&quot;:&quot;&quot;,&quot;non-dropping-particle&quot;:&quot;de&quot;},{&quot;family&quot;:&quot;Mediavilla-Gradolph&quot;,&quot;given&quot;:&quot;Maria Concepción&quot;,&quot;parse-names&quot;:false,&quot;dropping-particle&quot;:&quot;&quot;,&quot;non-dropping-particle&quot;:&quot;&quot;},{&quot;family&quot;:&quot;Pérez-Ruiz&quot;,&quot;given&quot;:&quot;Mercedes&quot;,&quot;parse-names&quot;:false,&quot;dropping-particle&quot;:&quot;&quot;,&quot;non-dropping-particle&quot;:&quot;&quot;},{&quot;family&quot;:&quot;González-Recio&quot;,&quot;given&quot;:&quot;Óscar&quot;,&quot;parse-names&quot;:false,&quot;dropping-particle&quot;:&quot;&quot;,&quot;non-dropping-particle&quot;:&quot;&quot;},{&quot;family&quot;:&quot;Gutiérrez-Rivas&quot;,&quot;given&quot;:&quot;Mónica&quot;,&quot;parse-names&quot;:false,&quot;dropping-particle&quot;:&quot;&quot;,&quot;non-dropping-particle&quot;:&quot;&quot;},{&quot;family&quot;:&quot;Simarro-Córdoba&quot;,&quot;given&quot;:&quot;Encarnación&quot;,&quot;parse-names&quot;:false,&quot;dropping-particle&quot;:&quot;&quot;,&quot;non-dropping-particle&quot;:&quot;&quot;},{&quot;family&quot;:&quot;Lozano-Serra&quot;,&quot;given&quot;:&quot;Julia&quot;,&quot;parse-names&quot;:false,&quot;dropping-particle&quot;:&quot;&quot;,&quot;non-dropping-particle&quot;:&quot;&quot;},{&quot;family&quot;:&quot;Robles-Fonseca&quot;,&quot;given&quot;:&quot;Lorena&quot;,&quot;parse-names&quot;:false,&quot;dropping-particle&quot;:&quot;&quot;,&quot;non-dropping-particle&quot;:&quot;&quot;},{&quot;family&quot;:&quot;Salazar&quot;,&quot;given&quot;:&quot;Adolfo&quot;,&quot;parse-names&quot;:false,&quot;dropping-particle&quot;:&quot;&quot;,&quot;non-dropping-particle&quot;:&quot;de&quot;},{&quot;family&quot;:&quot;Viñuela-González&quot;,&quot;given&quot;:&quot;Laura&quot;,&quot;parse-names&quot;:false,&quot;dropping-particle&quot;:&quot;&quot;,&quot;non-dropping-particle&quot;:&quot;&quot;},{&quot;family&quot;:&quot;Chueca&quot;,&quot;given&quot;:&quot;Natalia&quot;,&quot;parse-names&quot;:false,&quot;dropping-particle&quot;:&quot;&quot;,&quot;non-dropping-particle&quot;:&quot;&quot;},{&quot;family&quot;:&quot;García&quot;,&quot;given&quot;:&quot;Federico&quot;,&quot;parse-names&quot;:false,&quot;dropping-particle&quot;:&quot;&quot;,&quot;non-dropping-particle&quot;:&quot;&quot;},{&quot;family&quot;:&quot;Gómez-Camarasa&quot;,&quot;given&quot;:&quot;Cristina&quot;,&quot;parse-names&quot;:false,&quot;dropping-particle&quot;:&quot;&quot;,&quot;non-dropping-particle&quot;:&quot;&quot;},{&quot;family&quot;:&quot;Carvajal&quot;,&quot;given&quot;:&quot;Ana&quot;,&quot;parse-names&quot;:false,&quot;dropping-particle&quot;:&quot;&quot;,&quot;non-dropping-particle&quot;:&quot;&quot;},{&quot;family&quot;:&quot;la Puente&quot;,&quot;given&quot;:&quot;Raul&quot;,&quot;parse-names&quot;:false,&quot;dropping-particle&quot;:&quot;&quot;,&quot;non-dropping-particle&quot;:&quot;de&quot;},{&quot;family&quot;:&quot;Martín-Sánchez&quot;,&quot;given&quot;:&quot;Vicente&quot;,&quot;parse-names&quot;:false,&quot;dropping-particle&quot;:&quot;&quot;,&quot;non-dropping-particle&quot;:&quot;&quot;},{&quot;family&quot;:&quot;Fregeneda-Grandes&quot;,&quot;given&quot;:&quot;Juan Miguel&quot;,&quot;parse-names&quot;:false,&quot;dropping-particle&quot;:&quot;&quot;,&quot;non-dropping-particle&quot;:&quot;&quot;},{&quot;family&quot;:&quot;Molina&quot;,&quot;given&quot;:&quot;Antonio José&quot;,&quot;parse-names&quot;:false,&quot;dropping-particle&quot;:&quot;&quot;,&quot;non-dropping-particle&quot;:&quot;&quot;},{&quot;family&quot;:&quot;Argüello&quot;,&quot;given&quot;:&quot;Héctor&quot;,&quot;parse-names&quot;:false,&quot;dropping-particle&quot;:&quot;&quot;,&quot;non-dropping-particle&quot;:&quot;&quot;},{&quot;family&quot;:&quot;Fernández-Villa&quot;,&quot;given&quot;:&quot;Tania&quot;,&quot;parse-names&quot;:false,&quot;dropping-particle&quot;:&quot;&quot;,&quot;non-dropping-particle&quot;:&quot;&quot;},{&quot;family&quot;:&quot;Farga-Martí&quot;,&quot;given&quot;:&quot;Maria Amparo&quot;,&quot;parse-names&quot;:false,&quot;dropping-particle&quot;:&quot;&quot;,&quot;non-dropping-particle&quot;:&quot;&quot;},{&quot;family&quot;:&quot;Domínguez-Márquez&quot;,&quot;given&quot;:&quot;Victoria&quot;,&quot;parse-names&quot;:false,&quot;dropping-particle&quot;:&quot;&quot;,&quot;non-dropping-particle&quot;:&quot;&quot;},{&quot;family&quot;:&quot;Costa-Alcalde&quot;,&quot;given&quot;:&quot;José Javier&quot;,&quot;parse-names&quot;:false,&quot;dropping-particle&quot;:&quot;&quot;,&quot;non-dropping-particle&quot;:&quot;&quot;},{&quot;family&quot;:&quot;Trastoy&quot;,&quot;given&quot;:&quot;Rocío&quot;,&quot;parse-names&quot;:false,&quot;dropping-particle&quot;:&quot;&quot;,&quot;non-dropping-particle&quot;:&quot;&quot;},{&quot;family&quot;:&quot;Barbeito-Castiñeiras&quot;,&quot;given&quot;:&quot;Gema&quot;,&quot;parse-names&quot;:false,&quot;dropping-particle&quot;:&quot;&quot;,&quot;non-dropping-particle&quot;:&quot;&quot;},{&quot;family&quot;:&quot;Coira&quot;,&quot;given&quot;:&quot;Amparo&quot;,&quot;parse-names&quot;:false,&quot;dropping-particle&quot;:&quot;&quot;,&quot;non-dropping-particle&quot;:&quot;&quot;},{&quot;family&quot;:&quot;Pérez-del-Molino&quot;,&quot;given&quot;:&quot;María Luisa&quot;,&quot;parse-names&quot;:false,&quot;dropping-particle&quot;:&quot;&quot;,&quot;non-dropping-particle&quot;:&quot;&quot;},{&quot;family&quot;:&quot;Aguilera&quot;,&quot;given&quot;:&quot;Antonio&quot;,&quot;parse-names&quot;:false,&quot;dropping-particle&quot;:&quot;&quot;,&quot;non-dropping-particle&quot;:&quot;&quot;},{&quot;family&quot;:&quot;Planas&quot;,&quot;given&quot;:&quot;Anna M.&quot;,&quot;parse-names&quot;:false,&quot;dropping-particle&quot;:&quot;&quot;,&quot;non-dropping-particle&quot;:&quot;&quot;},{&quot;family&quot;:&quot;Soriano&quot;,&quot;given&quot;:&quot;Alex&quot;,&quot;parse-names&quot;:false,&quot;dropping-particle&quot;:&quot;&quot;,&quot;non-dropping-particle&quot;:&quot;&quot;},{&quot;family&quot;:&quot;Fernandez-Cádenas&quot;,&quot;given&quot;:&quot;Israel&quot;,&quot;parse-names&quot;:false,&quot;dropping-particle&quot;:&quot;&quot;,&quot;non-dropping-particle&quot;:&quot;&quot;},{&quot;family&quot;:&quot;Pérez-Tur&quot;,&quot;given&quot;:&quot;Jordi&quot;,&quot;parse-names&quot;:false,&quot;dropping-particle&quot;:&quot;&quot;,&quot;non-dropping-particle&quot;:&quot;&quot;},{&quot;family&quot;:&quot;Marcos&quot;,&quot;given&quot;:&quot;Maria Ángeles&quot;,&quot;parse-names&quot;:false,&quot;dropping-particle&quot;:&quot;&quot;,&quot;non-dropping-particle&quot;:&quot;&quot;},{&quot;family&quot;:&quot;Moreno-Docón&quot;,&quot;given&quot;:&quot;Antonio&quot;,&quot;parse-names&quot;:false,&quot;dropping-particle&quot;:&quot;&quot;,&quot;non-dropping-particle&quot;:&quot;&quot;},{&quot;family&quot;:&quot;Viedma&quot;,&quot;given&quot;:&quot;Esther&quot;,&quot;parse-names&quot;:false,&quot;dropping-particle&quot;:&quot;&quot;,&quot;non-dropping-particle&quot;:&quot;&quot;},{&quot;family&quot;:&quot;Mingorance&quot;,&quot;given&quot;:&quot;Jesús&quot;,&quot;parse-names&quot;:false,&quot;dropping-particle&quot;:&quot;&quot;,&quot;non-dropping-particle&quot;:&quot;&quot;},{&quot;family&quot;:&quot;Galán-Montemayor&quot;,&quot;given&quot;:&quot;Juan Carlos&quot;,&quot;parse-names&quot;:false,&quot;dropping-particle&quot;:&quot;&quot;,&quot;non-dropping-particle&quot;:&quot;&quot;},{&quot;family&quot;:&quot;Parra-Grande&quot;,&quot;given&quot;:&quot;Mónica&quot;,&quot;parse-names&quot;:false,&quot;dropping-particle&quot;:&quot;&quot;,&quot;non-dropping-particle&quot;:&quot;&quot;},{&quot;family&quot;:&quot;Stadler&quot;,&quot;given&quot;:&quot;Tanja&quot;,&quot;parse-names&quot;:false,&quot;dropping-particle&quot;:&quot;&quot;,&quot;non-dropping-particle&quot;:&quot;&quot;},{&quot;family&quot;:&quot;Neher&quot;,&quot;given&quot;:&quot;Richard A.&quot;,&quot;parse-names&quot;:false,&quot;dropping-particle&quot;:&quot;&quot;,&quot;non-dropping-particle&quot;:&quot;&quot;}],&quot;container-title&quot;:&quot;Nature 2021 595:7869&quot;,&quot;accessed&quot;:{&quot;date-parts&quot;:[[2022,2,22]]},&quot;DOI&quot;:&quot;10.1038/s41586-021-03677-y&quot;,&quot;ISBN&quot;:&quot;4158602103677&quot;,&quot;ISSN&quot;:&quot;1476-4687&quot;,&quot;PMID&quot;:&quot;34098568&quot;,&quot;URL&quot;:&quot;https://www.nature.com/articles/s41586-021-03677-y&quot;,&quot;issued&quot;:{&quot;date-parts&quot;:[[2021,6,7]]},&quot;page&quot;:&quot;707-712&quot;,&quot;abstract&quot;:&quot;Following its emergence in late 2019, the spread of SARS-CoV-21,2 has been tracked by phylogenetic analysis of viral genome sequences in unprecedented detail3–5. Although the virus spread globally in early 2020 before borders closed, intercontinental travel has since been greatly reduced. However, travel within Europe resumed in the summer of 2020. Here we report on a SARS-CoV-2 variant, 20E (EU1), that was identified in Spain in early summer 2020 and subsequently spread across Europe. We find no evidence that this variant has increased transmissibility, but instead demonstrate how rising incidence in Spain, resumption of travel, and lack of effective screening and containment may explain the variant’s success. Despite travel restrictions, we estimate that 20E (EU1) was introduced hundreds of times to European countries by summertime travellers, which is likely to have undermined local efforts to minimize infection with SARS-CoV-2. Our results illustrate how a variant can rapidly become dominant even in the absence of a substantial transmission advantage in favourable epidemiological settings. Genomic surveillance is critical for understanding how travel can affect transmission of SARS-CoV-2, and thus for informing future containment strategies as travel resumes. Analysis of the spread of the 20E (EU1) variant of SARS-CoV-2 through Europe suggests that international travel and insufficient containment, rather than increased transmissibility, led to a resurgence of infections.&quot;,&quot;publisher&quot;:&quot;Nature Publishing Group&quot;,&quot;issue&quot;:&quot;7869&quot;,&quot;volume&quot;:&quot;595&quot;,&quot;expandedJournalTitle&quot;:&quot;Nature 2021 595:7869&quot;},&quot;isTemporary&quot;:false}],&quot;citationTag&quot;:&quot;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&quot;},{&quot;citationID&quot;:&quot;MENDELEY_CITATION_a53db784-ca77-4e1b-a284-53a4b3542506&quot;,&quot;properties&quot;:{&quot;noteIndex&quot;:0},&quot;isEdited&quot;:false,&quot;manualOverride&quot;:{&quot;isManuallyOverridden&quot;:false,&quot;citeprocText&quot;:&quot;&lt;sup&gt;19&lt;/sup&gt;&quot;,&quot;manualOverrideText&quot;:&quot;&quot;},&quot;citationTag&quot;:&quot;MENDELEY_CITATION_v3_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&quot;,&quot;citationItems&quot;:[{&quot;id&quot;:&quot;86324b0a-3ef3-3103-a6cd-a6a9dbd39261&quot;,&quot;itemData&quot;:{&quot;type&quot;:&quot;article-journal&quot;,&quot;id&quot;:&quot;86324b0a-3ef3-3103-a6cd-a6a9dbd39261&quot;,&quot;title&quot;:&quot;Epidemiologic and Genomic Analysis of SARS-CoV-2 Delta Variant Superspreading Event in Nightclub, the Netherlands, June 2021&quot;,&quot;author&quot;:[{&quot;family&quot;:&quot;Koopsen&quot;,&quot;given&quot;:&quot;Jelle&quot;,&quot;parse-names&quot;:false,&quot;dropping-particle&quot;:&quot;&quot;,&quot;non-dropping-particle&quot;:&quot;&quot;},{&quot;family&quot;:&quot;Ewijk&quot;,&quot;given&quot;:&quot;Catharina E&quot;,&quot;parse-names&quot;:false,&quot;dropping-particle&quot;:&quot;&quot;,&quot;non-dropping-particle&quot;:&quot;van&quot;},{&quot;family&quot;:&quot;Bavalia&quot;,&quot;given&quot;:&quot;Roisin&quot;,&quot;parse-names&quot;:false,&quot;dropping-particle&quot;:&quot;&quot;,&quot;non-dropping-particle&quot;:&quot;&quot;},{&quot;family&quot;:&quot;Cornelissen&quot;,&quot;given&quot;:&quot;Akke&quot;,&quot;parse-names&quot;:false,&quot;dropping-particle&quot;:&quot;&quot;,&quot;non-dropping-particle&quot;:&quot;&quot;},{&quot;family&quot;:&quot;Bruisten&quot;,&quot;given&quot;:&quot;Sylvia M&quot;,&quot;parse-names&quot;:false,&quot;dropping-particle&quot;:&quot;&quot;,&quot;non-dropping-particle&quot;:&quot;&quot;},{&quot;family&quot;:&quot;Gee&quot;,&quot;given&quot;:&quot;Floor&quot;,&quot;parse-names&quot;:false,&quot;dropping-particle&quot;:&quot;&quot;,&quot;non-dropping-particle&quot;:&quot;de&quot;},{&quot;family&quot;:&quot;Han&quot;,&quot;given&quot;:&quot;Alvin X&quot;,&quot;parse-names&quot;:false,&quot;dropping-particle&quot;:&quot;&quot;,&quot;non-dropping-particle&quot;:&quot;&quot;},{&quot;family&quot;:&quot;Jong&quot;,&quot;given&quot;:&quot;Maarten&quot;,&quot;parse-names&quot;:false,&quot;dropping-particle&quot;:&quot;&quot;,&quot;non-dropping-particle&quot;:&quot;de&quot;},{&quot;family&quot;:&quot;Jong&quot;,&quot;given&quot;:&quot;Menno D&quot;,&quot;parse-names&quot;:false,&quot;dropping-particle&quot;:&quot;&quot;,&quot;non-dropping-particle&quot;:&quot;de&quot;},{&quot;family&quot;:&quot;Jonges&quot;,&quot;given&quot;:&quot;Marcel&quot;,&quot;parse-names&quot;:false,&quot;dropping-particle&quot;:&quot;&quot;,&quot;non-dropping-particle&quot;:&quot;&quot;},{&quot;family&quot;:&quot;Khawaja&quot;,&quot;given&quot;:&quot;Norin&quot;,&quot;parse-names&quot;:false,&quot;dropping-particle&quot;:&quot;&quot;,&quot;non-dropping-particle&quot;:&quot;&quot;},{&quot;family&quot;:&quot;Koene&quot;,&quot;given&quot;:&quot;Fleur M H P A&quot;,&quot;parse-names&quot;:false,&quot;dropping-particle&quot;:&quot;&quot;,&quot;non-dropping-particle&quot;:&quot;&quot;},{&quot;family&quot;:&quot;Lubben&quot;,&quot;given&quot;:&quot;Mariken&quot;,&quot;parse-names&quot;:false,&quot;dropping-particle&quot;:&quot;&quot;,&quot;non-dropping-particle&quot;:&quot;van der&quot;},{&quot;family&quot;:&quot;Mikulic&quot;,&quot;given&quot;:&quot;Iris&quot;,&quot;parse-names&quot;:false,&quot;dropping-particle&quot;:&quot;&quot;,&quot;non-dropping-particle&quot;:&quot;&quot;},{&quot;family&quot;:&quot;Rebers&quot;,&quot;given&quot;:&quot;Sjoerd P H&quot;,&quot;parse-names&quot;:false,&quot;dropping-particle&quot;:&quot;&quot;,&quot;non-dropping-particle&quot;:&quot;&quot;},{&quot;family&quot;:&quot;Russell&quot;,&quot;given&quot;:&quot;Colin A&quot;,&quot;parse-names&quot;:false,&quot;dropping-particle&quot;:&quot;&quot;,&quot;non-dropping-particle&quot;:&quot;&quot;},{&quot;family&quot;:&quot;Schinkel&quot;,&quot;given&quot;:&quot;Janke&quot;,&quot;parse-names&quot;:false,&quot;dropping-particle&quot;:&quot;&quot;,&quot;non-dropping-particle&quot;:&quot;&quot;},{&quot;family&quot;:&quot;Schreijer&quot;,&quot;given&quot;:&quot;Anja J M&quot;,&quot;parse-names&quot;:false,&quot;dropping-particle&quot;:&quot;&quot;,&quot;non-dropping-particle&quot;:&quot;&quot;},{&quot;family&quot;:&quot;Uil&quot;,&quot;given&quot;:&quot;Judith A&quot;,&quot;parse-names&quot;:false,&quot;dropping-particle&quot;:&quot;&quot;,&quot;non-dropping-particle&quot;:&quot;den&quot;},{&quot;family&quot;:&quot;Welkers&quot;,&quot;given&quot;:&quot;Matthijs R A&quot;,&quot;parse-names&quot;:false,&quot;dropping-particle&quot;:&quot;&quot;,&quot;non-dropping-particle&quot;:&quot;&quot;},{&quot;family&quot;:&quot;Leenstra&quot;,&quot;given&quot;:&quot;Tjalling&quot;,&quot;parse-names&quot;:false,&quot;dropping-particle&quot;:&quot;&quot;,&quot;non-dropping-particle&quot;:&quot;&quot;},{&quot;family&quot;:&quot;ARGOS consortium&quot;,&quot;given&quot;:&quot;&quot;,&quot;parse-names&quot;:false,&quot;dropping-particle&quot;:&quot;&quot;,&quot;non-dropping-particle&quot;:&quot;&quot;}],&quot;container-title&quot;:&quot;Emerging infectious diseases&quot;,&quot;accessed&quot;:{&quot;date-parts&quot;:[[2022,3,15]]},&quot;DOI&quot;:&quot;10.3201/EID2805.212019&quot;,&quot;ISSN&quot;:&quot;1080-6059&quot;,&quot;PMID&quot;:&quot;35271792&quot;,&quot;URL&quot;:&quot;https://pubmed.ncbi.nlm.nih.gov/35271792/&quot;,&quot;issued&quot;:{&quot;date-parts&quot;:[[2022,3,10]]},&quot;abstract&quot;:&quot;We report a severe acute respiratory syndrome coronavirus 2 superspreading event in the Netherlands after distancing rules were lifted in nightclubs, despite requiring a negative test or vaccination. This occurrence illustrates the potential for rapid dissemination of variants in largely unvaccinated populations under such conditions. We detected subsequent community transmission of this strain.&quot;,&quot;publisher&quot;:&quot;Emerg Infect Dis&quot;,&quot;issue&quot;:&quot;5&quot;,&quot;volume&quot;:&quot;28&quot;,&quot;expandedJournalTitle&quot;:&quot;Emerging infectious diseases&quot;},&quot;isTemporary&quot;:false}]},{&quot;citationID&quot;:&quot;MENDELEY_CITATION_15f7abde-99da-4836-a8a7-4fdd2c9ae13f&quot;,&quot;properties&quot;:{&quot;noteIndex&quot;:0},&quot;isEdited&quot;:false,&quot;manualOverride&quot;:{&quot;isManuallyOverridden&quot;:false,&quot;citeprocText&quot;:&quot;&lt;sup&gt;20&lt;/sup&gt;&quot;,&quot;manualOverrideText&quot;:&quot;&quot;},&quot;citationItems&quot;:[{&quot;id&quot;:&quot;d2735c23-5eeb-355a-bc9c-23b2dcde1f5a&quot;,&quot;itemData&quot;:{&quot;type&quot;:&quot;article-journal&quot;,&quot;id&quot;:&quot;d2735c23-5eeb-355a-bc9c-23b2dcde1f5a&quot;,&quot;title&quot;:&quot;Global disparities in SARS-CoV-2 genomic surveillance&quot;,&quot;author&quot;:[{&quot;family&quot;:&quot;Brito&quot;,&quot;given&quot;:&quot;Anderson F.&quot;,&quot;parse-names&quot;:false,&quot;dropping-particle&quot;:&quot;&quot;,&quot;non-dropping-particle&quot;:&quot;&quot;},{&quot;family&quot;:&quot;Semenova&quot;,&quot;given&quot;:&quot;Elizaveta&quot;,&quot;parse-names&quot;:false,&quot;dropping-particle&quot;:&quot;&quot;,&quot;non-dropping-particle&quot;:&quot;&quot;},{&quot;family&quot;:&quot;Dudas&quot;,&quot;given&quot;:&quot;Gytis&quot;,&quot;parse-names&quot;:false,&quot;dropping-particle&quot;:&quot;&quot;,&quot;non-dropping-particle&quot;:&quot;&quot;},{&quot;family&quot;:&quot;Hassler&quot;,&quot;given&quot;:&quot;Gabriel W.&quot;,&quot;parse-names&quot;:false,&quot;dropping-particle&quot;:&quot;&quot;,&quot;non-dropping-particle&quot;:&quot;&quot;},{&quot;family&quot;:&quot;Kalinich&quot;,&quot;given&quot;:&quot;Chaney C.&quot;,&quot;parse-names&quot;:false,&quot;dropping-particle&quot;:&quot;&quot;,&quot;non-dropping-particle&quot;:&quot;&quot;},{&quot;family&quot;:&quot;Kraemer&quot;,&quot;given&quot;:&quot;Moritz U.G.&quot;,&quot;parse-names&quot;:false,&quot;dropping-particle&quot;:&quot;&quot;,&quot;non-dropping-particle&quot;:&quot;&quot;},{&quot;family&quot;:&quot;Ho&quot;,&quot;given&quot;:&quot;Joses&quot;,&quot;parse-names&quot;:false,&quot;dropping-particle&quot;:&quot;&quot;,&quot;non-dropping-particle&quot;:&quot;&quot;},{&quot;family&quot;:&quot;Tegally&quot;,&quot;given&quot;:&quot;Houriiyah&quot;,&quot;parse-names&quot;:false,&quot;dropping-particle&quot;:&quot;&quot;,&quot;non-dropping-particle&quot;:&quot;&quot;},{&quot;family&quot;:&quot;Githinji&quot;,&quot;given&quot;:&quot;George&quot;,&quot;parse-names&quot;:false,&quot;dropping-particle&quot;:&quot;&quot;,&quot;non-dropping-particle&quot;:&quot;&quot;},{&quot;family&quot;:&quot;Agoti&quot;,&quot;given&quot;:&quot;Charles N.&quot;,&quot;parse-names&quot;:false,&quot;dropping-particle&quot;:&quot;&quot;,&quot;non-dropping-particle&quot;:&quot;&quot;},{&quot;family&quot;:&quot;Matkin&quot;,&quot;given&quot;:&quot;Lucy E.&quot;,&quot;parse-names&quot;:false,&quot;dropping-particle&quot;:&quot;&quot;,&quot;non-dropping-particle&quot;:&quot;&quot;},{&quot;family&quot;:&quot;Whittaker&quot;,&quot;given&quot;:&quot;Charles&quot;,&quot;parse-names&quot;:false,&quot;dropping-particle&quot;:&quot;&quot;,&quot;non-dropping-particle&quot;:&quot;&quot;},{&quot;family&quot;:&quot;Consortium&quot;,&quot;given&quot;:&quot;Danish Covid-19 Genome&quot;,&quot;parse-names&quot;:false,&quot;dropping-particle&quot;:&quot;&quot;,&quot;non-dropping-particle&quot;:&quot;&quot;},{&quot;family&quot;:&quot;Project&quot;,&quot;given&quot;:&quot;COVID-19 Impact&quot;,&quot;parse-names&quot;:false,&quot;dropping-particle&quot;:&quot;&quot;,&quot;non-dropping-particle&quot;:&quot;&quot;},{&quot;family&quot;:&quot;(NGS-SA)&quot;,&quot;given&quot;:&quot;Network for Genomic Surveillance in South Africa&quot;,&quot;parse-names&quot;:false,&quot;dropping-particle&quot;:&quot;&quot;,&quot;non-dropping-particle&quot;:&quot;&quot;},{&quot;family&quot;:&quot;team&quot;,&quot;given&quot;:&quot;GISAID core curation&quot;,&quot;parse-names&quot;:false,&quot;dropping-particle&quot;:&quot;&quot;,&quot;non-dropping-particle&quot;:&quot;&quot;},{&quot;family&quot;:&quot;Howden&quot;,&quot;given&quot;:&quot;Benjamin P&quot;,&quot;parse-names&quot;:false,&quot;dropping-particle&quot;:&quot;&quot;,&quot;non-dropping-particle&quot;:&quot;&quot;},{&quot;family&quot;:&quot;Sintchenko&quot;,&quot;given&quot;:&quot;Vitali&quot;,&quot;parse-names&quot;:false,&quot;dropping-particle&quot;:&quot;&quot;,&quot;non-dropping-particle&quot;:&quot;&quot;},{&quot;family&quot;:&quot;Zuckerman&quot;,&quot;given&quot;:&quot;Neta S.&quot;,&quot;parse-names&quot;:false,&quot;dropping-particle&quot;:&quot;&quot;,&quot;non-dropping-particle&quot;:&quot;&quot;},{&quot;family&quot;:&quot;Mor&quot;,&quot;given&quot;:&quot;Orna&quot;,&quot;parse-names&quot;:false,&quot;dropping-particle&quot;:&quot;&quot;,&quot;non-dropping-particle&quot;:&quot;&quot;},{&quot;family&quot;:&quot;Blankenship&quot;,&quot;given&quot;:&quot;Heather M&quot;,&quot;parse-names&quot;:false,&quot;dropping-particle&quot;:&quot;&quot;,&quot;non-dropping-particle&quot;:&quot;&quot;},{&quot;family&quot;:&quot;Oliveira&quot;,&quot;given&quot;:&quot;Tulio&quot;,&quot;parse-names&quot;:false,&quot;dropping-particle&quot;:&quot;de&quot;,&quot;non-dropping-particle&quot;:&quot;&quot;},{&quot;family&quot;:&quot;Lin&quot;,&quot;given&quot;:&quot;Raymond T. P.&quot;,&quot;parse-names&quot;:false,&quot;dropping-particle&quot;:&quot;&quot;,&quot;non-dropping-particle&quot;:&quot;&quot;},{&quot;family&quot;:&quot;Siqueira&quot;,&quot;given&quot;:&quot;Marilda Mendonça&quot;,&quot;parse-names&quot;:false,&quot;dropping-particle&quot;:&quot;&quot;,&quot;non-dropping-particle&quot;:&quot;&quot;},{&quot;family&quot;:&quot;Resende&quot;,&quot;given&quot;:&quot;Paola Cristina&quot;,&quot;parse-names&quot;:false,&quot;dropping-particle&quot;:&quot;&quot;,&quot;non-dropping-particle&quot;:&quot;&quot;},{&quot;family&quot;:&quot;Vasconcelos&quot;,&quot;given&quot;:&quot;Ana Tereza R.&quot;,&quot;parse-names&quot;:false,&quot;dropping-particle&quot;:&quot;&quot;,&quot;non-dropping-particle&quot;:&quot;&quot;},{&quot;family&quot;:&quot;Spilki&quot;,&quot;given&quot;:&quot;Fernando R.&quot;,&quot;parse-names&quot;:false,&quot;dropping-particle&quot;:&quot;&quot;,&quot;non-dropping-particle&quot;:&quot;&quot;},{&quot;family&quot;:&quot;Aguiar&quot;,&quot;given&quot;:&quot;Renato Santana&quot;,&quot;parse-names&quot;:false,&quot;dropping-particle&quot;:&quot;&quot;,&quot;non-dropping-particle&quot;:&quot;&quot;},{&quot;family&quot;:&quot;Alexiev&quot;,&quot;given&quot;:&quot;Ivailo&quot;,&quot;parse-names&quot;:false,&quot;dropping-particle&quot;:&quot;&quot;,&quot;non-dropping-particle&quot;:&quot;&quot;},{&quot;family&quot;:&quot;Ivanov&quot;,&quot;given&quot;:&quot;Ivan N.&quot;,&quot;parse-names&quot;:false,&quot;dropping-particle&quot;:&quot;&quot;,&quot;non-dropping-particle&quot;:&quot;&quot;},{&quot;family&quot;:&quot;Philipova&quot;,&quot;given&quot;:&quot;Ivva&quot;,&quot;parse-names&quot;:false,&quot;dropping-particle&quot;:&quot;&quot;,&quot;non-dropping-particle&quot;:&quot;&quot;},{&quot;family&quot;:&quot;Carrington&quot;,&quot;given&quot;:&quot;Christine V. F.&quot;,&quot;parse-names&quot;:false,&quot;dropping-particle&quot;:&quot;&quot;,&quot;non-dropping-particle&quot;:&quot;&quot;},{&quot;family&quot;:&quot;Sahadeo&quot;,&quot;given&quot;:&quot;Nikita S. D.&quot;,&quot;parse-names&quot;:false,&quot;dropping-particle&quot;:&quot;&quot;,&quot;non-dropping-particle&quot;:&quot;&quot;},{&quot;family&quot;:&quot;Gurry&quot;,&quot;given&quot;:&quot;Céline&quot;,&quot;parse-names&quot;:false,&quot;dropping-particle&quot;:&quot;&quot;,&quot;non-dropping-particle&quot;:&quot;&quot;},{&quot;family&quot;:&quot;Maurer-Stroh&quot;,&quot;given&quot;:&quot;Sebastian&quot;,&quot;parse-names&quot;:false,&quot;dropping-particle&quot;:&quot;&quot;,&quot;non-dropping-particle&quot;:&quot;&quot;},{&quot;family&quot;:&quot;Naidoo&quot;,&quot;given&quot;:&quot;Dhamari&quot;,&quot;parse-names&quot;:false,&quot;dropping-particle&quot;:&quot;&quot;,&quot;non-dropping-particle&quot;:&quot;&quot;},{&quot;family&quot;:&quot;Eije&quot;,&quot;given&quot;:&quot;Karin J&quot;,&quot;parse-names&quot;:false,&quot;dropping-particle&quot;:&quot;von&quot;,&quot;non-dropping-particle&quot;:&quot;&quot;},{&quot;family&quot;:&quot;Perkins&quot;,&quot;given&quot;:&quot;Mark D.&quot;,&quot;parse-names&quot;:false,&quot;dropping-particle&quot;:&quot;&quot;,&quot;non-dropping-particle&quot;:&quot;&quot;},{&quot;family&quot;:&quot;Kerkhove&quot;,&quot;given&quot;:&quot;Maria&quot;,&quot;parse-names&quot;:false,&quot;dropping-particle&quot;:&quot;van&quot;,&quot;non-dropping-particle&quot;:&quot;&quot;},{&quot;family&quot;:&quot;Hill&quot;,&quot;given&quot;:&quot;Sarah C.&quot;,&quot;parse-names&quot;:false,&quot;dropping-particle&quot;:&quot;&quot;,&quot;non-dropping-particle&quot;:&quot;&quot;},{&quot;family&quot;:&quot;Sabino&quot;,&quot;given&quot;:&quot;Ester C.&quot;,&quot;parse-names&quot;:false,&quot;dropping-particle&quot;:&quot;&quot;,&quot;non-dropping-particle&quot;:&quot;&quot;},{&quot;family&quot;:&quot;Pybus&quot;,&quot;given&quot;:&quot;Oliver G.&quot;,&quot;parse-names&quot;:false,&quot;dropping-particle&quot;:&quot;&quot;,&quot;non-dropping-particle&quot;:&quot;&quot;},{&quot;family&quot;:&quot;Dye&quot;,&quot;given&quot;:&quot;Christopher&quot;,&quot;parse-names&quot;:false,&quot;dropping-particle&quot;:&quot;&quot;,&quot;non-dropping-particle&quot;:&quot;&quot;},{&quot;family&quot;:&quot;Bhatt&quot;,&quot;given&quot;:&quot;Samir&quot;,&quot;parse-names&quot;:false,&quot;dropping-particle&quot;:&quot;&quot;,&quot;non-dropping-particle&quot;:&quot;&quot;},{&quot;family&quot;:&quot;Flaxman&quot;,&quot;given&quot;:&quot;Seth&quot;,&quot;parse-names&quot;:false,&quot;dropping-particle&quot;:&quot;&quot;,&quot;non-dropping-particle&quot;:&quot;&quot;},{&quot;family&quot;:&quot;Suchard&quot;,&quot;given&quot;:&quot;Marc A.&quot;,&quot;parse-names&quot;:false,&quot;dropping-particle&quot;:&quot;&quot;,&quot;non-dropping-particle&quot;:&quot;&quot;},{&quot;family&quot;:&quot;Grubaugh&quot;,&quot;given&quot;:&quot;Nathan D.&quot;,&quot;parse-names&quot;:false,&quot;dropping-particle&quot;:&quot;&quot;,&quot;non-dropping-particle&quot;:&quot;&quot;},{&quot;family&quot;:&quot;Baele&quot;,&quot;given&quot;:&quot;Guy&quot;,&quot;parse-names&quot;:false,&quot;dropping-particle&quot;:&quot;&quot;,&quot;non-dropping-particle&quot;:&quot;&quot;},{&quot;family&quot;:&quot;Faria&quot;,&quot;given&quot;:&quot;Nuno R.&quot;,&quot;parse-names&quot;:false,&quot;dropping-particle&quot;:&quot;&quot;,&quot;non-dropping-particle&quot;:&quot;&quot;}],&quot;container-title&quot;:&quot;medRxiv&quot;,&quot;accessed&quot;:{&quot;date-parts&quot;:[[2022,2,22]]},&quot;DOI&quot;:&quot;10.1101/2021.08.21.21262393&quot;,&quot;PMID&quot;:&quot;34462754&quot;,&quot;URL&quot;:&quot;https://www.medrxiv.org/content/10.1101/2021.08.21.21262393v2&quot;,&quot;issued&quot;:{&quot;date-parts&quot;:[[2021,12,9]]},&quot;page&quot;:&quot;2021.08.21.21262393&quot;,&quot;abstract&quot;:&quot;Genomic sequencing provides critical information to track the evolution and spread of SARS-CoV-2, optimize molecular tests, treatments and vaccines, and guide public health responses. To investigate the spatiotemporal heterogeneity in the global SARS-CoV-2 genomic surveillance, we estimated the impact of sequencing intensity and turnaround times (TAT) on variant detection in 167 countries. Most countries submit genomes &gt;21 days after sample collection, and 77% of low and middle income countries sequenced &lt;0.5% of their cases. We found that sequencing at least 0.5% of the cases, with a TAT &lt;21 days, could be a benchmark for SARS-CoV-2 genomic surveillance efforts. Socioeconomic inequalities substantially impact our ability to quickly detect SARS-CoV-2 variants, and undermine the global pandemic preparedness.\n\nOne-Sentence Summary Socioeconomic inequalities impacted the SARS-CoV-2 genomic surveillance, and undermined the global pandemic preparedness.\n\n### Competing Interest Statement\n\nNDG is an infectious diseases consultant for Tempus Labs and the National Basketball Association. MAS receives grants and contracts from the National Institutes of Health, the US Food &amp; Drug Administration, the US Department of Veterans Affairs and Janssen Research &amp; Development. OGP has undertaken work for AstraZeneca on SARS-CoV-2 classification and genetic lineage nomenclature.\n\n### Funding Statement\n\nES and SF acknowledges the EPSRC (EP/V002910/1). GB acknowledges support from the Internal Fondsen KU Leuven/Internal Funds KU Leuven (Grant No. C14/18/094) and the Research Foundation - Flanders (Fonds voor Wetenschappelijk Onderzoek - Vlaanderen, G0E1420N, G098321N). GWH acknowledges support from NIH F31 AI154824. MAS acknowledges support from grants NIH R01 AI153044 and NIH U19 AI135995. MUGK acknowledges funding from the Oxford Martin School, EUH2020 project MOOD, Branco Weiss Fellowship and grants from The Rockefeller Foundation and Google.org. NDG acknowledges support from Fast Grant from Emergent Ventures at the Mercatus Center at George Mason University and CDC Contract # 75D30120C09570. OGP acknowledges support from the Oxford Martin School. NRF acknowledges support by a Wellcome Trust and Royal Society Sir Henry Dale Fellowship (204311/Z/16/Z). NRF and ECS acknowledge support by a Medical Research Council-Sao Paulo Research Foundation (FAPESP) CADDE partnership award (MR/S0195/1 and FAPESP 18/14389-0) (&lt;http://caddecentre.org/&gt;) and by Bill &amp; Melinda Gates Foundation (INV-034540 and INV-034652). Rede Corona-omica BR MCTI/FINEP is affiliated to RedeVirus/MCTI (awards FINEP = 01.20.0029.000462/20, CNPq = 404096/2020-4). CCK acknowledges support from the US Public Health Service Ruth L. Kirschstein National Research Service Award (5T35HL007649-35). RSA acknowledges funding from CNPq: 312688/2017-2 and 439119/2018-9; MEC/CAPES: 14/2020 - 23072.211119/2020-10; FINEP: 0494/20 01.20.0026.00 and UFMG-NB3 1139/20 and FAPERJ: 202.922/2018.\n\n### Author Declarations\n\nI confirm all relevant ethical guidelines have been followed, and any necessary IRB and/or ethics committee approvals have been obtained.\n\nYes\n\nThe details of the IRB/oversight body that provided approval or exemption for the research described are given below:\n\nNot applicable.\n\nI confirm that all necessary patient/participant consent has been obtained and the appropriate institutional forms have been archived, and that any patient/participant/sample identifiers included were not known to anyone (e.g., hospital staff, patients or participants themselves) outside the research group so cannot be used to identify individuals.\n\nYes\n\nI understand that all clinical trials and any other prospective interventional studies must be registered with an ICMJE-approved registry, such as ClinicalTrials.gov. I confirm that any such study reported in the manuscript has been registered and the trial registration ID is provided (note: if posting a prospective study registered retrospectively, please provide a statement in the trial ID field explaining why the study was not registered in advance).\n\nYes\n\nI have followed all appropriate research reporting guidelines and uploaded the relevant EQUATOR Network research reporting checklist(s) and other pertinent material as supplementary files, if applicable.\n\nYes\n\nData used in this study can be found in this GitHub repository: [https://github.com/andersonbrito/paper\\_2021\\_metasurveillance][1]\n\n [1]: https://github.com/andersonbrito/paper_2021_metasurveillance&quot;,&quot;publisher&quot;:&quot;Cold Spring Harbor Laboratory Press&quot;,&quot;expandedJournalTitle&quot;:&quot;medRxiv&quot;},&quot;isTemporary&quot;:false}],&quot;citationTag&quot;:&quot;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&quot;},{&quot;citationID&quot;:&quot;MENDELEY_CITATION_2c42339e-56e0-457c-b019-d45bcaf7db45&quot;,&quot;properties&quot;:{&quot;noteIndex&quot;:0},&quot;isEdited&quot;:false,&quot;manualOverride&quot;:{&quot;isManuallyOverridden&quot;:false,&quot;citeprocText&quot;:&quot;&lt;sup&gt;19&lt;/sup&gt;&quot;,&quot;manualOverrideText&quot;:&quot;&quot;},&quot;citationTag&quot;:&quot;MENDELEY_CITATION_v3_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&quot;,&quot;citationItems&quot;:[{&quot;id&quot;:&quot;86324b0a-3ef3-3103-a6cd-a6a9dbd39261&quot;,&quot;itemData&quot;:{&quot;type&quot;:&quot;article-journal&quot;,&quot;id&quot;:&quot;86324b0a-3ef3-3103-a6cd-a6a9dbd39261&quot;,&quot;title&quot;:&quot;Epidemiologic and Genomic Analysis of SARS-CoV-2 Delta Variant Superspreading Event in Nightclub, the Netherlands, June 2021&quot;,&quot;author&quot;:[{&quot;family&quot;:&quot;Koopsen&quot;,&quot;given&quot;:&quot;Jelle&quot;,&quot;parse-names&quot;:false,&quot;dropping-particle&quot;:&quot;&quot;,&quot;non-dropping-particle&quot;:&quot;&quot;},{&quot;family&quot;:&quot;Ewijk&quot;,&quot;given&quot;:&quot;Catharina E&quot;,&quot;parse-names&quot;:false,&quot;dropping-particle&quot;:&quot;&quot;,&quot;non-dropping-particle&quot;:&quot;van&quot;},{&quot;family&quot;:&quot;Bavalia&quot;,&quot;given&quot;:&quot;Roisin&quot;,&quot;parse-names&quot;:false,&quot;dropping-particle&quot;:&quot;&quot;,&quot;non-dropping-particle&quot;:&quot;&quot;},{&quot;family&quot;:&quot;Cornelissen&quot;,&quot;given&quot;:&quot;Akke&quot;,&quot;parse-names&quot;:false,&quot;dropping-particle&quot;:&quot;&quot;,&quot;non-dropping-particle&quot;:&quot;&quot;},{&quot;family&quot;:&quot;Bruisten&quot;,&quot;given&quot;:&quot;Sylvia M&quot;,&quot;parse-names&quot;:false,&quot;dropping-particle&quot;:&quot;&quot;,&quot;non-dropping-particle&quot;:&quot;&quot;},{&quot;family&quot;:&quot;Gee&quot;,&quot;given&quot;:&quot;Floor&quot;,&quot;parse-names&quot;:false,&quot;dropping-particle&quot;:&quot;&quot;,&quot;non-dropping-particle&quot;:&quot;de&quot;},{&quot;family&quot;:&quot;Han&quot;,&quot;given&quot;:&quot;Alvin X&quot;,&quot;parse-names&quot;:false,&quot;dropping-particle&quot;:&quot;&quot;,&quot;non-dropping-particle&quot;:&quot;&quot;},{&quot;family&quot;:&quot;Jong&quot;,&quot;given&quot;:&quot;Maarten&quot;,&quot;parse-names&quot;:false,&quot;dropping-particle&quot;:&quot;&quot;,&quot;non-dropping-particle&quot;:&quot;de&quot;},{&quot;family&quot;:&quot;Jong&quot;,&quot;given&quot;:&quot;Menno D&quot;,&quot;parse-names&quot;:false,&quot;dropping-particle&quot;:&quot;&quot;,&quot;non-dropping-particle&quot;:&quot;de&quot;},{&quot;family&quot;:&quot;Jonges&quot;,&quot;given&quot;:&quot;Marcel&quot;,&quot;parse-names&quot;:false,&quot;dropping-particle&quot;:&quot;&quot;,&quot;non-dropping-particle&quot;:&quot;&quot;},{&quot;family&quot;:&quot;Khawaja&quot;,&quot;given&quot;:&quot;Norin&quot;,&quot;parse-names&quot;:false,&quot;dropping-particle&quot;:&quot;&quot;,&quot;non-dropping-particle&quot;:&quot;&quot;},{&quot;family&quot;:&quot;Koene&quot;,&quot;given&quot;:&quot;Fleur M H P A&quot;,&quot;parse-names&quot;:false,&quot;dropping-particle&quot;:&quot;&quot;,&quot;non-dropping-particle&quot;:&quot;&quot;},{&quot;family&quot;:&quot;Lubben&quot;,&quot;given&quot;:&quot;Mariken&quot;,&quot;parse-names&quot;:false,&quot;dropping-particle&quot;:&quot;&quot;,&quot;non-dropping-particle&quot;:&quot;van der&quot;},{&quot;family&quot;:&quot;Mikulic&quot;,&quot;given&quot;:&quot;Iris&quot;,&quot;parse-names&quot;:false,&quot;dropping-particle&quot;:&quot;&quot;,&quot;non-dropping-particle&quot;:&quot;&quot;},{&quot;family&quot;:&quot;Rebers&quot;,&quot;given&quot;:&quot;Sjoerd P H&quot;,&quot;parse-names&quot;:false,&quot;dropping-particle&quot;:&quot;&quot;,&quot;non-dropping-particle&quot;:&quot;&quot;},{&quot;family&quot;:&quot;Russell&quot;,&quot;given&quot;:&quot;Colin A&quot;,&quot;parse-names&quot;:false,&quot;dropping-particle&quot;:&quot;&quot;,&quot;non-dropping-particle&quot;:&quot;&quot;},{&quot;family&quot;:&quot;Schinkel&quot;,&quot;given&quot;:&quot;Janke&quot;,&quot;parse-names&quot;:false,&quot;dropping-particle&quot;:&quot;&quot;,&quot;non-dropping-particle&quot;:&quot;&quot;},{&quot;family&quot;:&quot;Schreijer&quot;,&quot;given&quot;:&quot;Anja J M&quot;,&quot;parse-names&quot;:false,&quot;dropping-particle&quot;:&quot;&quot;,&quot;non-dropping-particle&quot;:&quot;&quot;},{&quot;family&quot;:&quot;Uil&quot;,&quot;given&quot;:&quot;Judith A&quot;,&quot;parse-names&quot;:false,&quot;dropping-particle&quot;:&quot;&quot;,&quot;non-dropping-particle&quot;:&quot;den&quot;},{&quot;family&quot;:&quot;Welkers&quot;,&quot;given&quot;:&quot;Matthijs R A&quot;,&quot;parse-names&quot;:false,&quot;dropping-particle&quot;:&quot;&quot;,&quot;non-dropping-particle&quot;:&quot;&quot;},{&quot;family&quot;:&quot;Leenstra&quot;,&quot;given&quot;:&quot;Tjalling&quot;,&quot;parse-names&quot;:false,&quot;dropping-particle&quot;:&quot;&quot;,&quot;non-dropping-particle&quot;:&quot;&quot;},{&quot;family&quot;:&quot;ARGOS consortium&quot;,&quot;given&quot;:&quot;&quot;,&quot;parse-names&quot;:false,&quot;dropping-particle&quot;:&quot;&quot;,&quot;non-dropping-particle&quot;:&quot;&quot;}],&quot;container-title&quot;:&quot;Emerging infectious diseases&quot;,&quot;accessed&quot;:{&quot;date-parts&quot;:[[2022,3,15]]},&quot;DOI&quot;:&quot;10.3201/EID2805.212019&quot;,&quot;ISSN&quot;:&quot;1080-6059&quot;,&quot;PMID&quot;:&quot;35271792&quot;,&quot;URL&quot;:&quot;https://pubmed.ncbi.nlm.nih.gov/35271792/&quot;,&quot;issued&quot;:{&quot;date-parts&quot;:[[2022,3,10]]},&quot;abstract&quot;:&quot;We report a severe acute respiratory syndrome coronavirus 2 superspreading event in the Netherlands after distancing rules were lifted in nightclubs, despite requiring a negative test or vaccination. This occurrence illustrates the potential for rapid dissemination of variants in largely unvaccinated populations under such conditions. We detected subsequent community transmission of this strain.&quot;,&quot;publisher&quot;:&quot;Emerg Infect Dis&quot;,&quot;issue&quot;:&quot;5&quot;,&quot;volume&quot;:&quot;28&quot;,&quot;expandedJournalTitle&quot;:&quot;Emerging infectious diseases&quot;},&quot;isTemporary&quot;:false}]},{&quot;citationID&quot;:&quot;MENDELEY_CITATION_7041a2dc-2304-4958-b0af-10b5d50da26a&quot;,&quot;properties&quot;:{&quot;noteIndex&quot;:0},&quot;isEdited&quot;:false,&quot;manualOverride&quot;:{&quot;isManuallyOverridden&quot;:false,&quot;citeprocText&quot;:&quot;&lt;sup&gt;21–23&lt;/sup&gt;&quot;,&quot;manualOverrideText&quot;:&quot;&quot;},&quot;citationItems&quot;:[{&quot;id&quot;:&quot;d64a2bb4-ed8e-37ff-9a51-b84a05c9cb43&quot;,&quot;itemData&quot;:{&quot;type&quot;:&quot;article-journal&quot;,&quot;id&quot;:&quot;d64a2bb4-ed8e-37ff-9a51-b84a05c9cb43&quot;,&quot;title&quot;:&quot;The impact of global lineage dynamics, border restrictions, and emergence of the B.1.1.7 lineage on the SARS-CoV-2 epidemic in Norway&quot;,&quot;author&quot;:[{&quot;family&quot;:&quot;Osnes&quot;,&quot;given&quot;:&quot;Magnus N.&quot;,&quot;parse-names&quot;:false,&quot;dropping-particle&quot;:&quot;&quot;,&quot;non-dropping-particle&quot;:&quot;&quot;},{&quot;family&quot;:&quot;Alfsnes&quot;,&quot;given&quot;:&quot;Kristian&quot;,&quot;parse-names&quot;:false,&quot;dropping-particle&quot;:&quot;&quot;,&quot;non-dropping-particle&quot;:&quot;&quot;},{&quot;family&quot;:&quot;Bråte&quot;,&quot;given&quot;:&quot;Jon&quot;,&quot;parse-names&quot;:false,&quot;dropping-particle&quot;:&quot;&quot;,&quot;non-dropping-particle&quot;:&quot;&quot;},{&quot;family&quot;:&quot;Garcia&quot;,&quot;given&quot;:&quot;Ignacio&quot;,&quot;parse-names&quot;:false,&quot;dropping-particle&quot;:&quot;&quot;,&quot;non-dropping-particle&quot;:&quot;&quot;},{&quot;family&quot;:&quot;Riis&quot;,&quot;given&quot;:&quot;Rasmus K.&quot;,&quot;parse-names&quot;:false,&quot;dropping-particle&quot;:&quot;&quot;,&quot;non-dropping-particle&quot;:&quot;&quot;},{&quot;family&quot;:&quot;Instefjord&quot;,&quot;given&quot;:&quot;Kamilla H.&quot;,&quot;parse-names&quot;:false,&quot;dropping-particle&quot;:&quot;&quot;,&quot;non-dropping-particle&quot;:&quot;&quot;},{&quot;family&quot;:&quot;Elshaug&quot;,&quot;given&quot;:&quot;Hilde&quot;,&quot;parse-names&quot;:false,&quot;dropping-particle&quot;:&quot;&quot;,&quot;non-dropping-particle&quot;:&quot;&quot;},{&quot;family&quot;:&quot;Vollan&quot;,&quot;given&quot;:&quot;Hilde S.&quot;,&quot;parse-names&quot;:false,&quot;dropping-particle&quot;:&quot;&quot;,&quot;non-dropping-particle&quot;:&quot;&quot;},{&quot;family&quot;:&quot;Moen&quot;,&quot;given&quot;:&quot;Line Victoria&quot;,&quot;parse-names&quot;:false,&quot;dropping-particle&quot;:&quot;&quot;,&quot;non-dropping-particle&quot;:&quot;&quot;},{&quot;family&quot;:&quot;Pedersen&quot;,&quot;given&quot;:&quot;Benedikte Nevjen&quot;,&quot;parse-names&quot;:false,&quot;dropping-particle&quot;:&quot;&quot;,&quot;non-dropping-particle&quot;:&quot;&quot;},{&quot;family&quot;:&quot;Caugant&quot;,&quot;given&quot;:&quot;Dominique A.&quot;,&quot;parse-names&quot;:false,&quot;dropping-particle&quot;:&quot;&quot;,&quot;non-dropping-particle&quot;:&quot;&quot;},{&quot;family&quot;:&quot;Stene-Johansen&quot;,&quot;given&quot;:&quot;Kathrine&quot;,&quot;parse-names&quot;:false,&quot;dropping-particle&quot;:&quot;&quot;,&quot;non-dropping-particle&quot;:&quot;&quot;},{&quot;family&quot;:&quot;Hungnes&quot;,&quot;given&quot;:&quot;Olav&quot;,&quot;parse-names&quot;:false,&quot;dropping-particle&quot;:&quot;&quot;,&quot;non-dropping-particle&quot;:&quot;&quot;},{&quot;family&quot;:&quot;Bragstad&quot;,&quot;given&quot;:&quot;Karoline&quot;,&quot;parse-names&quot;:false,&quot;dropping-particle&quot;:&quot;&quot;,&quot;non-dropping-particle&quot;:&quot;&quot;},{&quot;family&quot;:&quot;Brynildsrud&quot;,&quot;given&quot;:&quot;Ola&quot;,&quot;parse-names&quot;:false,&quot;dropping-particle&quot;:&quot;&quot;,&quot;non-dropping-particle&quot;:&quot;&quot;},{&quot;family&quot;:&quot;Eldholm&quot;,&quot;given&quot;:&quot;Vegard&quot;,&quot;parse-names&quot;:false,&quot;dropping-particle&quot;:&quot;&quot;,&quot;non-dropping-particle&quot;:&quot;&quot;}],&quot;container-title&quot;:&quot;Virus Evolution&quot;,&quot;accessed&quot;:{&quot;date-parts&quot;:[[2022,2,22]]},&quot;DOI&quot;:&quot;10.1093/VE/VEAB086&quot;,&quot;ISSN&quot;:&quot;20571577&quot;,&quot;URL&quot;:&quot;https://academic.oup.com/ve/article/7/2/veab086/6374266&quot;,&quot;issued&quot;:{&quot;date-parts&quot;:[[2021,12,29]]},&quot;page&quot;:&quot;1-7&quot;,&quot;abstract&quot;:&quot;As the COVID-19 pandemic swept through an immunologically naïve human population, academics and public health professionals scrambled to establish methods and platforms for genomic surveillance and data sharing. This offered a rare opportunity to study the ecology and evolution of SARS-CoV-2 over the course of the ongoing pandemic. Here, we use population genetic and phylogenetic methodology to characterize the population dynamics of SARS-CoV-2 and reconstruct patterns of virus introductions and local transmission in Norway against this backdrop. The analyses demonstrated that the epidemic in Norway was largely import driven and characterized by the repeated introduction, establishment, and suppression of new transmission lineages. This pattern changed with the arrival of the B.1.1.7 lineage, which was able to establish a stable presence concomitant with the imposition of severe border restrictions.&quot;,&quot;publisher&quot;:&quot;Oxford Academic&quot;,&quot;issue&quot;:&quot;2&quot;,&quot;volume&quot;:&quot;7&quot;,&quot;expandedJournalTitle&quot;:&quot;Virus Evolution&quot;},&quot;isTemporary&quot;:false},{&quot;id&quot;:&quot;9f1bea17-1480-365c-9335-ce5703175073&quot;,&quot;itemData&quot;:{&quot;type&quot;:&quot;article-journal&quot;,&quot;id&quot;:&quot;9f1bea17-1480-365c-9335-ce5703175073&quot;,&quot;title&quot;:&quot;Introduction and transmission of SARS-CoV-2 B.1.1.7 in Denmark&quot;,&quot;author&quot;:[{&quot;family&quot;:&quot;Michaelsen&quot;,&quot;given&quot;:&quot;Thomas Y.&quot;,&quot;parse-names&quot;:false,&quot;dropping-particle&quot;:&quot;&quot;,&quot;non-dropping-particle&quot;:&quot;&quot;},{&quot;family&quot;:&quot;Bennedbæk&quot;,&quot;given&quot;:&quot;Marc&quot;,&quot;parse-names&quot;:false,&quot;dropping-particle&quot;:&quot;&quot;,&quot;non-dropping-particle&quot;:&quot;&quot;},{&quot;family&quot;:&quot;Christiansen&quot;,&quot;given&quot;:&quot;Lasse E.&quot;,&quot;parse-names&quot;:false,&quot;dropping-particle&quot;:&quot;&quot;,&quot;non-dropping-particle&quot;:&quot;&quot;},{&quot;family&quot;:&quot;Jørgensen&quot;,&quot;given&quot;:&quot;Mia S. F.&quot;,&quot;parse-names&quot;:false,&quot;dropping-particle&quot;:&quot;&quot;,&quot;non-dropping-particle&quot;:&quot;&quot;},{&quot;family&quot;:&quot;Møller&quot;,&quot;given&quot;:&quot;Camilla H.&quot;,&quot;parse-names&quot;:false,&quot;dropping-particle&quot;:&quot;&quot;,&quot;non-dropping-particle&quot;:&quot;&quot;},{&quot;family&quot;:&quot;Sørensen&quot;,&quot;given&quot;:&quot;Emil A.&quot;,&quot;parse-names&quot;:false,&quot;dropping-particle&quot;:&quot;&quot;,&quot;non-dropping-particle&quot;:&quot;&quot;},{&quot;family&quot;:&quot;Knutsson&quot;,&quot;given&quot;:&quot;Simon&quot;,&quot;parse-names&quot;:false,&quot;dropping-particle&quot;:&quot;&quot;,&quot;non-dropping-particle&quot;:&quot;&quot;},{&quot;family&quot;:&quot;Brandt&quot;,&quot;given&quot;:&quot;Jakob&quot;,&quot;parse-names&quot;:false,&quot;dropping-particle&quot;:&quot;&quot;,&quot;non-dropping-particle&quot;:&quot;&quot;},{&quot;family&quot;:&quot;Jensen&quot;,&quot;given&quot;:&quot;Thomas B. N.&quot;,&quot;parse-names&quot;:false,&quot;dropping-particle&quot;:&quot;&quot;,&quot;non-dropping-particle&quot;:&quot;&quot;},{&quot;family&quot;:&quot;Chiche-Lapierre&quot;,&quot;given&quot;:&quot;Clarisse&quot;,&quot;parse-names&quot;:false,&quot;dropping-particle&quot;:&quot;&quot;,&quot;non-dropping-particle&quot;:&quot;&quot;},{&quot;family&quot;:&quot;Collados&quot;,&quot;given&quot;:&quot;Emilio F.&quot;,&quot;parse-names&quot;:false,&quot;dropping-particle&quot;:&quot;&quot;,&quot;non-dropping-particle&quot;:&quot;&quot;},{&quot;family&quot;:&quot;Sørensen&quot;,&quot;given&quot;:&quot;Trine&quot;,&quot;parse-names&quot;:false,&quot;dropping-particle&quot;:&quot;&quot;,&quot;non-dropping-particle&quot;:&quot;&quot;},{&quot;family&quot;:&quot;Petersen&quot;,&quot;given&quot;:&quot;Celine&quot;,&quot;parse-names&quot;:false,&quot;dropping-particle&quot;:&quot;&quot;,&quot;non-dropping-particle&quot;:&quot;&quot;},{&quot;family&quot;:&quot;Le-Quy&quot;,&quot;given&quot;:&quot;Vang&quot;,&quot;parse-names&quot;:false,&quot;dropping-particle&quot;:&quot;&quot;,&quot;non-dropping-particle&quot;:&quot;&quot;},{&quot;family&quot;:&quot;Sereika&quot;,&quot;given&quot;:&quot;Mantas&quot;,&quot;parse-names&quot;:false,&quot;dropping-particle&quot;:&quot;&quot;,&quot;non-dropping-particle&quot;:&quot;&quot;},{&quot;family&quot;:&quot;Hansen&quot;,&quot;given&quot;:&quot;Frederik T.&quot;,&quot;parse-names&quot;:false,&quot;dropping-particle&quot;:&quot;&quot;,&quot;non-dropping-particle&quot;:&quot;&quot;},{&quot;family&quot;:&quot;Rasmussen&quot;,&quot;given&quot;:&quot;Morten&quot;,&quot;parse-names&quot;:false,&quot;dropping-particle&quot;:&quot;&quot;,&quot;non-dropping-particle&quot;:&quot;&quot;},{&quot;family&quot;:&quot;Fonager&quot;,&quot;given&quot;:&quot;Jannik&quot;,&quot;parse-names&quot;:false,&quot;dropping-particle&quot;:&quot;&quot;,&quot;non-dropping-particle&quot;:&quot;&quot;},{&quot;family&quot;:&quot;Karst&quot;,&quot;given&quot;:&quot;Søren M.&quot;,&quot;parse-names&quot;:false,&quot;dropping-particle&quot;:&quot;&quot;,&quot;non-dropping-particle&quot;:&quot;&quot;},{&quot;family&quot;:&quot;Marvig&quot;,&quot;given&quot;:&quot;Rasmus L.&quot;,&quot;parse-names&quot;:false,&quot;dropping-particle&quot;:&quot;&quot;,&quot;non-dropping-particle&quot;:&quot;&quot;},{&quot;family&quot;:&quot;Stegger&quot;,&quot;given&quot;:&quot;Marc&quot;,&quot;parse-names&quot;:false,&quot;dropping-particle&quot;:&quot;&quot;,&quot;non-dropping-particle&quot;:&quot;&quot;},{&quot;family&quot;:&quot;Sieber&quot;,&quot;given&quot;:&quot;Raphael N.&quot;,&quot;parse-names&quot;:false,&quot;dropping-particle&quot;:&quot;&quot;,&quot;non-dropping-particle&quot;:&quot;&quot;},{&quot;family&quot;:&quot;Skov&quot;,&quot;given&quot;:&quot;Robert&quot;,&quot;parse-names&quot;:false,&quot;dropping-particle&quot;:&quot;&quot;,&quot;non-dropping-particle&quot;:&quot;&quot;},{&quot;family&quot;:&quot;Legarth&quot;,&quot;given&quot;:&quot;Rebecca&quot;,&quot;parse-names&quot;:false,&quot;dropping-particle&quot;:&quot;&quot;,&quot;non-dropping-particle&quot;:&quot;&quot;},{&quot;family&quot;:&quot;Krause&quot;,&quot;given&quot;:&quot;Tyra G.&quot;,&quot;parse-names&quot;:false,&quot;dropping-particle&quot;:&quot;&quot;,&quot;non-dropping-particle&quot;:&quot;&quot;},{&quot;family&quot;:&quot;Fomsgaard&quot;,&quot;given&quot;:&quot;Anders&quot;,&quot;parse-names&quot;:false,&quot;dropping-particle&quot;:&quot;&quot;,&quot;non-dropping-particle&quot;:&quot;&quot;},{&quot;family&quot;:&quot;(DCGC)&quot;,&quot;given&quot;:&quot;The Danish Covid-19 Genome Consortium&quot;,&quot;parse-names&quot;:false,&quot;dropping-particle&quot;:&quot;&quot;,&quot;non-dropping-particle&quot;:&quot;&quot;},{&quot;family&quot;:&quot;Albertsen&quot;,&quot;given&quot;:&quot;Mads&quot;,&quot;parse-names&quot;:false,&quot;dropping-particle&quot;:&quot;&quot;,&quot;non-dropping-particle&quot;:&quot;&quot;}],&quot;container-title&quot;:&quot;medRxiv&quot;,&quot;accessed&quot;:{&quot;date-parts&quot;:[[2022,2,22]]},&quot;DOI&quot;:&quot;10.1101/2021.06.04.21258333&quot;,&quot;URL&quot;:&quot;https://www.medrxiv.org/content/10.1101/2021.06.04.21258333v1&quot;,&quot;issued&quot;:{&quot;date-parts&quot;:[[2021,6,7]]},&quot;page&quot;:&quot;2021.06.04.21258333&quot;,&quot;abstract&quot;:&quot;In early 2021, the SARS-CoV-2 lineage B.1.1.7 became dominant across large parts of the world. In Denmark, comprehensive and real-time test, contact-tracing, and sequencing efforts were applied to sustain epidemic control. Here, we use these data to investigate the transmissibility, introduction, and onward transmission of B.1.1.7 in Denmark. In a period with stable restrictions, we estimated an increased B.1.1.7 transmissibility of 58% (95% CI: [56%,60%]) relative to other lineages. Epidemiological and phylogenetic analyses revealed that 37% of B.1.1.7 cases were related to the initial introduction in November 2020. Continuous introductions contributed substantially to case numbers, highlighting the benefit of balanced travel restrictions and self-isolation procedures coupled with comprehensive surveillance efforts, to sustain epidemic control in the face of emerging variants.\n\n### Competing Interest Statement\n\nThe authors have declared no competing interest.\n\n### Funding Statement\n\nVILLUM FONDEN grant (15510) (MA) Poul Due Jensen Foundation (Corona Danica) (MA) Styrelsen for Forskning og Uddannelse (0238-00002B) (MA) \n\n### Author Declarations\n\nI confirm all relevant ethical guidelines have been followed, and any necessary IRB and/or ethics committee approvals have been obtained.\n\nYes\n\nThe details of the IRB/oversight body that provided approval or exemption for the research described are given below:\n\nThis study was conducted on administrative register data. According to Danish law, ethics approval is not needed for such research. All data management and analyses were carried out on the Danish Health Data Authority's servers with restricted access. The publication only contains aggregated results and no personal data. The publication is, therefore, not covered by the European General Data Protection Regulation.\n\nAll necessary patient/participant consent has been obtained and the appropriate institutional forms have been archived.\n\nYes\n\nI understand that all clinical trials and any other prospective interventional studies must be registered with an ICMJE-approved registry, such as ClinicalTrials.gov. I confirm that any such study reported in the manuscript has been registered and the trial registration ID is provided (note: if posting a prospective study registered retrospectively, please provide a statement in the trial ID field explaining why the study was not registered in advance).\n\nYes\n\nI have followed all appropriate research reporting guidelines and uploaded the relevant EQUATOR Network research reporting checklist(s) and other pertinent material as supplementary files, if applicable.\n\nYes\n\nThis study was conducted on administrative register data. According to Danish law, informed consent is not needed for such research as the publication only contains aggregated results and no personal data is shown. The epidemiological data used in this work is person-sensitive and we are prohibited to make it publicly available according to Danish legislation. SARS-CoV-2 consensus genome sequences associated with this work have been uploaded to the GISAID database in accordance with Danish law (no. 285 vers. 2021-02-27). As consequence, dates are binned by week and maximum spatial resolution is at regional level. Accession numbers are available at https://github.com/TYMichaelsen/B117-DK-introduction. All code used to run the phylogenetic analysis, Poisson regression models, and generate the visualizations used in this work is available at https://github.com/TYMichaelsen/B117-DK-introduction.\n\n&lt;https://github.com/TYMichaelsen/B117-DK-introduction&gt;&quot;,&quot;publisher&quot;:&quot;Cold Spring Harbor Laboratory Press&quot;,&quot;expandedJournalTitle&quot;:&quot;medRxiv&quot;},&quot;isTemporary&quot;:false},{&quot;id&quot;:&quot;615329ac-d5dc-3690-80bb-eb6796f0364f&quot;,&quot;itemData&quot;:{&quot;type&quot;:&quot;article-journal&quot;,&quot;id&quot;:&quot;615329ac-d5dc-3690-80bb-eb6796f0364f&quot;,&quot;title&quot;:&quot;Untangling introductions and persistence in COVID-19 resurgence in Europe&quot;,&quot;author&quot;:[{&quot;family&quot;:&quot;Lemey&quot;,&quot;given&quot;:&quot;Philippe&quot;,&quot;parse-names&quot;:false,&quot;dropping-particle&quot;:&quot;&quot;,&quot;non-dropping-particle&quot;:&quot;&quot;},{&quot;family&quot;:&quot;Ruktanonchai&quot;,&quot;given&quot;:&quot;Nick&quot;,&quot;parse-names&quot;:false,&quot;dropping-particle&quot;:&quot;&quot;,&quot;non-dropping-particle&quot;:&quot;&quot;},{&quot;family&quot;:&quot;Hong&quot;,&quot;given&quot;:&quot;Samuel L.&quot;,&quot;parse-names&quot;:false,&quot;dropping-particle&quot;:&quot;&quot;,&quot;non-dropping-particle&quot;:&quot;&quot;},{&quot;family&quot;:&quot;Colizza&quot;,&quot;given&quot;:&quot;Vittoria&quot;,&quot;parse-names&quot;:false,&quot;dropping-particle&quot;:&quot;&quot;,&quot;non-dropping-particle&quot;:&quot;&quot;},{&quot;family&quot;:&quot;Poletto&quot;,&quot;given&quot;:&quot;Chiara&quot;,&quot;parse-names&quot;:false,&quot;dropping-particle&quot;:&quot;&quot;,&quot;non-dropping-particle&quot;:&quot;&quot;},{&quot;family&quot;:&quot;Broeck&quot;,&quot;given&quot;:&quot;Frederik&quot;,&quot;parse-names&quot;:false,&quot;dropping-particle&quot;:&quot;&quot;,&quot;non-dropping-particle&quot;:&quot;van den&quot;},{&quot;family&quot;:&quot;Gill&quot;,&quot;given&quot;:&quot;Mandev S.&quot;,&quot;parse-names&quot;:false,&quot;dropping-particle&quot;:&quot;&quot;,&quot;non-dropping-particle&quot;:&quot;&quot;},{&quot;family&quot;:&quot;Ji&quot;,&quot;given&quot;:&quot;Xiang&quot;,&quot;parse-names&quot;:false,&quot;dropping-particle&quot;:&quot;&quot;,&quot;non-dropping-particle&quot;:&quot;&quot;},{&quot;family&quot;:&quot;Levasseur&quot;,&quot;given&quot;:&quot;Anthony&quot;,&quot;parse-names&quot;:false,&quot;dropping-particle&quot;:&quot;&quot;,&quot;non-dropping-particle&quot;:&quot;&quot;},{&quot;family&quot;:&quot;Oude Munnink&quot;,&quot;given&quot;:&quot;Bas B.&quot;,&quot;parse-names&quot;:false,&quot;dropping-particle&quot;:&quot;&quot;,&quot;non-dropping-particle&quot;:&quot;&quot;},{&quot;family&quot;:&quot;Koopmans&quot;,&quot;given&quot;:&quot;Marion&quot;,&quot;parse-names&quot;:false,&quot;dropping-particle&quot;:&quot;&quot;,&quot;non-dropping-particle&quot;:&quot;&quot;},{&quot;family&quot;:&quot;Sadilek&quot;,&quot;given&quot;:&quot;Adam&quot;,&quot;parse-names&quot;:false,&quot;dropping-particle&quot;:&quot;&quot;,&quot;non-dropping-particle&quot;:&quot;&quot;},{&quot;family&quot;:&quot;Lai&quot;,&quot;given&quot;:&quot;Shengjie&quot;,&quot;parse-names&quot;:false,&quot;dropping-particle&quot;:&quot;&quot;,&quot;non-dropping-particle&quot;:&quot;&quot;},{&quot;family&quot;:&quot;Tatem&quot;,&quot;given&quot;:&quot;Andrew J.&quot;,&quot;parse-names&quot;:false,&quot;dropping-particle&quot;:&quot;&quot;,&quot;non-dropping-particle&quot;:&quot;&quot;},{&quot;family&quot;:&quot;Baele&quot;,&quot;given&quot;:&quot;Guy&quot;,&quot;parse-names&quot;:false,&quot;dropping-particle&quot;:&quot;&quot;,&quot;non-dropping-particle&quot;:&quot;&quot;},{&quot;family&quot;:&quot;Suchard&quot;,&quot;given&quot;:&quot;Marc A.&quot;,&quot;parse-names&quot;:false,&quot;dropping-particle&quot;:&quot;&quot;,&quot;non-dropping-particle&quot;:&quot;&quot;},{&quot;family&quot;:&quot;Dellicour&quot;,&quot;given&quot;:&quot;Simon&quot;,&quot;parse-names&quot;:false,&quot;dropping-particle&quot;:&quot;&quot;,&quot;non-dropping-particle&quot;:&quot;&quot;}],&quot;container-title&quot;:&quot;Nature 2021 595:7869&quot;,&quot;accessed&quot;:{&quot;date-parts&quot;:[[2022,2,22]]},&quot;DOI&quot;:&quot;10.1038/s41586-021-03754-2&quot;,&quot;ISSN&quot;:&quot;1476-4687&quot;,&quot;PMID&quot;:&quot;34192736&quot;,&quot;URL&quot;:&quot;https://www.nature.com/articles/s41586-021-03754-2&quot;,&quot;issued&quot;:{&quot;date-parts&quot;:[[2021,6,30]]},&quot;page&quot;:&quot;713-717&quot;,&quot;abstract&quot;:&quot;After the first wave of SARS-CoV-2 infections in spring 2020, Europe experienced a resurgence of the virus starting in late summer 2020 that was deadlier and more difficult to contain1. Relaxed intervention measures and summer travel have been implicated as drivers of the second wave2. Here we build a phylogeographical model to evaluate how newly introduced lineages, as opposed to the rekindling of persistent lineages, contributed to the resurgence of COVID-19 in Europe. We inform this model using genomic, mobility and epidemiological data from 10 European countries and estimate that in many countries more than half of the lineages circulating in late summer resulted from new introductions since 15&amp;nbsp;June 2020. The success in onward transmission of newly introduced lineages was negatively associated with the local incidence of COVID-19 during this period. The pervasive spread of variants in summer 2020 highlights the threat of viral dissemination when restrictions are lifted, and this needs to be carefully considered in strategies to control the current spread of variants that are more transmissible and/or evade immunity. Our findings indicate that more effective and coordinated measures are required to contain the spread through cross-border travel even as vaccination is reducing disease burden. In many European countries, more than half of the SARS-CoV-2 lineages circulating in late summer 2020 resulted from new introductions, highlighting the threat of viral dissemination when restrictions are lifted.&quot;,&quot;publisher&quot;:&quot;Nature Publishing Group&quot;,&quot;issue&quot;:&quot;7869&quot;,&quot;volume&quot;:&quot;595&quot;},&quot;isTemporary&quot;:false}],&quot;citationTag&quot;:&quot;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&quot;},{&quot;citationID&quot;:&quot;MENDELEY_CITATION_2086b296-73e7-4a07-b1ac-adb95b0db03e&quot;,&quot;properties&quot;:{&quot;noteIndex&quot;:0},&quot;isEdited&quot;:false,&quot;manualOverride&quot;:{&quot;isManuallyOverridden&quot;:false,&quot;citeprocText&quot;:&quot;&lt;sup&gt;23&lt;/sup&gt;&quot;,&quot;manualOverrideText&quot;:&quot;&quot;},&quot;citationItems&quot;:[{&quot;id&quot;:&quot;615329ac-d5dc-3690-80bb-eb6796f0364f&quot;,&quot;itemData&quot;:{&quot;type&quot;:&quot;article-journal&quot;,&quot;id&quot;:&quot;615329ac-d5dc-3690-80bb-eb6796f0364f&quot;,&quot;title&quot;:&quot;Untangling introductions and persistence in COVID-19 resurgence in Europe&quot;,&quot;author&quot;:[{&quot;family&quot;:&quot;Lemey&quot;,&quot;given&quot;:&quot;Philippe&quot;,&quot;parse-names&quot;:false,&quot;dropping-particle&quot;:&quot;&quot;,&quot;non-dropping-particle&quot;:&quot;&quot;},{&quot;family&quot;:&quot;Ruktanonchai&quot;,&quot;given&quot;:&quot;Nick&quot;,&quot;parse-names&quot;:false,&quot;dropping-particle&quot;:&quot;&quot;,&quot;non-dropping-particle&quot;:&quot;&quot;},{&quot;family&quot;:&quot;Hong&quot;,&quot;given&quot;:&quot;Samuel L.&quot;,&quot;parse-names&quot;:false,&quot;dropping-particle&quot;:&quot;&quot;,&quot;non-dropping-particle&quot;:&quot;&quot;},{&quot;family&quot;:&quot;Colizza&quot;,&quot;given&quot;:&quot;Vittoria&quot;,&quot;parse-names&quot;:false,&quot;dropping-particle&quot;:&quot;&quot;,&quot;non-dropping-particle&quot;:&quot;&quot;},{&quot;family&quot;:&quot;Poletto&quot;,&quot;given&quot;:&quot;Chiara&quot;,&quot;parse-names&quot;:false,&quot;dropping-particle&quot;:&quot;&quot;,&quot;non-dropping-particle&quot;:&quot;&quot;},{&quot;family&quot;:&quot;Broeck&quot;,&quot;given&quot;:&quot;Frederik&quot;,&quot;parse-names&quot;:false,&quot;dropping-particle&quot;:&quot;&quot;,&quot;non-dropping-particle&quot;:&quot;van den&quot;},{&quot;family&quot;:&quot;Gill&quot;,&quot;given&quot;:&quot;Mandev S.&quot;,&quot;parse-names&quot;:false,&quot;dropping-particle&quot;:&quot;&quot;,&quot;non-dropping-particle&quot;:&quot;&quot;},{&quot;family&quot;:&quot;Ji&quot;,&quot;given&quot;:&quot;Xiang&quot;,&quot;parse-names&quot;:false,&quot;dropping-particle&quot;:&quot;&quot;,&quot;non-dropping-particle&quot;:&quot;&quot;},{&quot;family&quot;:&quot;Levasseur&quot;,&quot;given&quot;:&quot;Anthony&quot;,&quot;parse-names&quot;:false,&quot;dropping-particle&quot;:&quot;&quot;,&quot;non-dropping-particle&quot;:&quot;&quot;},{&quot;family&quot;:&quot;Oude Munnink&quot;,&quot;given&quot;:&quot;Bas B.&quot;,&quot;parse-names&quot;:false,&quot;dropping-particle&quot;:&quot;&quot;,&quot;non-dropping-particle&quot;:&quot;&quot;},{&quot;family&quot;:&quot;Koopmans&quot;,&quot;given&quot;:&quot;Marion&quot;,&quot;parse-names&quot;:false,&quot;dropping-particle&quot;:&quot;&quot;,&quot;non-dropping-particle&quot;:&quot;&quot;},{&quot;family&quot;:&quot;Sadilek&quot;,&quot;given&quot;:&quot;Adam&quot;,&quot;parse-names&quot;:false,&quot;dropping-particle&quot;:&quot;&quot;,&quot;non-dropping-particle&quot;:&quot;&quot;},{&quot;family&quot;:&quot;Lai&quot;,&quot;given&quot;:&quot;Shengjie&quot;,&quot;parse-names&quot;:false,&quot;dropping-particle&quot;:&quot;&quot;,&quot;non-dropping-particle&quot;:&quot;&quot;},{&quot;family&quot;:&quot;Tatem&quot;,&quot;given&quot;:&quot;Andrew J.&quot;,&quot;parse-names&quot;:false,&quot;dropping-particle&quot;:&quot;&quot;,&quot;non-dropping-particle&quot;:&quot;&quot;},{&quot;family&quot;:&quot;Baele&quot;,&quot;given&quot;:&quot;Guy&quot;,&quot;parse-names&quot;:false,&quot;dropping-particle&quot;:&quot;&quot;,&quot;non-dropping-particle&quot;:&quot;&quot;},{&quot;family&quot;:&quot;Suchard&quot;,&quot;given&quot;:&quot;Marc A.&quot;,&quot;parse-names&quot;:false,&quot;dropping-particle&quot;:&quot;&quot;,&quot;non-dropping-particle&quot;:&quot;&quot;},{&quot;family&quot;:&quot;Dellicour&quot;,&quot;given&quot;:&quot;Simon&quot;,&quot;parse-names&quot;:false,&quot;dropping-particle&quot;:&quot;&quot;,&quot;non-dropping-particle&quot;:&quot;&quot;}],&quot;container-title&quot;:&quot;Nature 2021 595:7869&quot;,&quot;accessed&quot;:{&quot;date-parts&quot;:[[2022,2,22]]},&quot;DOI&quot;:&quot;10.1038/s41586-021-03754-2&quot;,&quot;ISSN&quot;:&quot;1476-4687&quot;,&quot;PMID&quot;:&quot;34192736&quot;,&quot;URL&quot;:&quot;https://www.nature.com/articles/s41586-021-03754-2&quot;,&quot;issued&quot;:{&quot;date-parts&quot;:[[2021,6,30]]},&quot;page&quot;:&quot;713-717&quot;,&quot;abstract&quot;:&quot;After the first wave of SARS-CoV-2 infections in spring 2020, Europe experienced a resurgence of the virus starting in late summer 2020 that was deadlier and more difficult to contain1. Relaxed intervention measures and summer travel have been implicated as drivers of the second wave2. Here we build a phylogeographical model to evaluate how newly introduced lineages, as opposed to the rekindling of persistent lineages, contributed to the resurgence of COVID-19 in Europe. We inform this model using genomic, mobility and epidemiological data from 10 European countries and estimate that in many countries more than half of the lineages circulating in late summer resulted from new introductions since 15&amp;nbsp;June 2020. The success in onward transmission of newly introduced lineages was negatively associated with the local incidence of COVID-19 during this period. The pervasive spread of variants in summer 2020 highlights the threat of viral dissemination when restrictions are lifted, and this needs to be carefully considered in strategies to control the current spread of variants that are more transmissible and/or evade immunity. Our findings indicate that more effective and coordinated measures are required to contain the spread through cross-border travel even as vaccination is reducing disease burden. In many European countries, more than half of the SARS-CoV-2 lineages circulating in late summer 2020 resulted from new introductions, highlighting the threat of viral dissemination when restrictions are lifted.&quot;,&quot;publisher&quot;:&quot;Nature Publishing Group&quot;,&quot;issue&quot;:&quot;7869&quot;,&quot;volume&quot;:&quot;595&quot;,&quot;expandedJournalTitle&quot;:&quot;Nature 2021 595:7869&quot;},&quot;isTemporary&quot;:false}],&quot;citationTag&quot;:&quot;MENDELEY_CITATION_v3_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&quot;},{&quot;citationID&quot;:&quot;MENDELEY_CITATION_1e8a5c1e-f327-41b0-b7cb-c344448b86fa&quot;,&quot;properties&quot;:{&quot;noteIndex&quot;:0},&quot;isEdited&quot;:false,&quot;manualOverride&quot;:{&quot;isManuallyOverridden&quot;:false,&quot;citeprocText&quot;:&quot;&lt;sup&gt;16,18,24&lt;/sup&gt;&quot;,&quot;manualOverrideText&quot;:&quot;&quot;},&quot;citationItems&quot;:[{&quot;id&quot;:&quot;8198f197-de43-31fa-8b19-3f5bc68970a3&quot;,&quot;itemData&quot;:{&quot;type&quot;:&quot;article-journal&quot;,&quot;id&quot;:&quot;8198f197-de43-31fa-8b19-3f5bc68970a3&quot;,&quot;title&quot;:&quot;Rapid SARS-CoV-2 whole-genome sequencing and analysis for informed public health decision-making in the Netherlands&quot;,&quot;author&quot;:[{&quot;family&quot;:&quot;Oude Munnink&quot;,&quot;given&quot;:&quot;Bas B.&quot;,&quot;parse-names&quot;:false,&quot;dropping-particle&quot;:&quot;&quot;,&quot;non-dropping-particle&quot;:&quot;&quot;},{&quot;family&quot;:&quot;Nieuwenhuijse&quot;,&quot;given&quot;:&quot;David F.&quot;,&quot;parse-names&quot;:false,&quot;dropping-particle&quot;:&quot;&quot;,&quot;non-dropping-particle&quot;:&quot;&quot;},{&quot;family&quot;:&quot;Stein&quot;,&quot;given&quot;:&quot;Mart&quot;,&quot;parse-names&quot;:false,&quot;dropping-particle&quot;:&quot;&quot;,&quot;non-dropping-particle&quot;:&quot;&quot;},{&quot;family&quot;:&quot;O’Toole&quot;,&quot;given&quot;:&quot;Áine&quot;,&quot;parse-names&quot;:false,&quot;dropping-particle&quot;:&quot;&quot;,&quot;non-dropping-particle&quot;:&quot;&quot;},{&quot;family&quot;:&quot;Haverkate&quot;,&quot;given&quot;:&quot;Manon&quot;,&quot;parse-names&quot;:false,&quot;dropping-particle&quot;:&quot;&quot;,&quot;non-dropping-particle&quot;:&quot;&quot;},{&quot;family&quot;:&quot;Mollers&quot;,&quot;given&quot;:&quot;Madelief&quot;,&quot;parse-names&quot;:false,&quot;dropping-particle&quot;:&quot;&quot;,&quot;non-dropping-particle&quot;:&quot;&quot;},{&quot;family&quot;:&quot;Kamga&quot;,&quot;given&quot;:&quot;Sandra K.&quot;,&quot;parse-names&quot;:false,&quot;dropping-particle&quot;:&quot;&quot;,&quot;non-dropping-particle&quot;:&quot;&quot;},{&quot;family&quot;:&quot;Schapendonk&quot;,&quot;given&quot;:&quot;Claudia&quot;,&quot;parse-names&quot;:false,&quot;dropping-particle&quot;:&quot;&quot;,&quot;non-dropping-particle&quot;:&quot;&quot;},{&quot;family&quot;:&quot;Pronk&quot;,&quot;given&quot;:&quot;Mark&quot;,&quot;parse-names&quot;:false,&quot;dropping-particle&quot;:&quot;&quot;,&quot;non-dropping-particle&quot;:&quot;&quot;},{&quot;family&quot;:&quot;Lexmond&quot;,&quot;given&quot;:&quot;Pascal&quot;,&quot;parse-names&quot;:false,&quot;dropping-particle&quot;:&quot;&quot;,&quot;non-dropping-particle&quot;:&quot;&quot;},{&quot;family&quot;:&quot;Linden&quot;,&quot;given&quot;:&quot;Anne&quot;,&quot;parse-names&quot;:false,&quot;dropping-particle&quot;:&quot;&quot;,&quot;non-dropping-particle&quot;:&quot;van der&quot;},{&quot;family&quot;:&quot;Bestebroer&quot;,&quot;given&quot;:&quot;Theo&quot;,&quot;parse-names&quot;:false,&quot;dropping-particle&quot;:&quot;&quot;,&quot;non-dropping-particle&quot;:&quot;&quot;},{&quot;family&quot;:&quot;Chestakova&quot;,&quot;given&quot;:&quot;Irina&quot;,&quot;parse-names&quot;:false,&quot;dropping-particle&quot;:&quot;&quot;,&quot;non-dropping-particle&quot;:&quot;&quot;},{&quot;family&quot;:&quot;Overmars&quot;,&quot;given&quot;:&quot;Ronald J.&quot;,&quot;parse-names&quot;:false,&quot;dropping-particle&quot;:&quot;&quot;,&quot;non-dropping-particle&quot;:&quot;&quot;},{&quot;family&quot;:&quot;Nieuwkoop&quot;,&quot;given&quot;:&quot;Stefan&quot;,&quot;parse-names&quot;:false,&quot;dropping-particle&quot;:&quot;&quot;,&quot;non-dropping-particle&quot;:&quot;van&quot;},{&quot;family&quot;:&quot;Molenkamp&quot;,&quot;given&quot;:&quot;Richard&quot;,&quot;parse-names&quot;:false,&quot;dropping-particle&quot;:&quot;&quot;,&quot;non-dropping-particle&quot;:&quot;&quot;},{&quot;family&quot;:&quot;Eijk&quot;,&quot;given&quot;:&quot;Annemiek A.&quot;,&quot;parse-names&quot;:false,&quot;dropping-particle&quot;:&quot;&quot;,&quot;non-dropping-particle&quot;:&quot;van der&quot;},{&quot;family&quot;:&quot;GeurtsvanKessel&quot;,&quot;given&quot;:&quot;Corine&quot;,&quot;parse-names&quot;:false,&quot;dropping-particle&quot;:&quot;&quot;,&quot;non-dropping-particle&quot;:&quot;&quot;},{&quot;family&quot;:&quot;Vennema&quot;,&quot;given&quot;:&quot;Harry&quot;,&quot;parse-names&quot;:false,&quot;dropping-particle&quot;:&quot;&quot;,&quot;non-dropping-particle&quot;:&quot;&quot;},{&quot;family&quot;:&quot;Meijer&quot;,&quot;given&quot;:&quot;Adam&quot;,&quot;parse-names&quot;:false,&quot;dropping-particle&quot;:&quot;&quot;,&quot;non-dropping-particle&quot;:&quot;&quot;},{&quot;family&quot;:&quot;Rambaut&quot;,&quot;given&quot;:&quot;Andrew&quot;,&quot;parse-names&quot;:false,&quot;dropping-particle&quot;:&quot;&quot;,&quot;non-dropping-particle&quot;:&quot;&quot;},{&quot;family&quot;:&quot;Dissel&quot;,&quot;given&quot;:&quot;Jaap&quot;,&quot;parse-names&quot;:false,&quot;dropping-particle&quot;:&quot;&quot;,&quot;non-dropping-particle&quot;:&quot;van&quot;},{&quot;family&quot;:&quot;Sikkema&quot;,&quot;given&quot;:&quot;Reina S.&quot;,&quot;parse-names&quot;:false,&quot;dropping-particle&quot;:&quot;&quot;,&quot;non-dropping-particle&quot;:&quot;&quot;},{&quot;family&quot;:&quot;Timen&quot;,&quot;given&quot;:&quot;Aura&quot;,&quot;parse-names&quot;:false,&quot;dropping-particle&quot;:&quot;&quot;,&quot;non-dropping-particle&quot;:&quot;&quot;},{&quot;family&quot;:&quot;Koopmans&quot;,&quot;given&quot;:&quot;Marion&quot;,&quot;parse-names&quot;:false,&quot;dropping-particle&quot;:&quot;&quot;,&quot;non-dropping-particle&quot;:&quot;&quot;},{&quot;family&quot;:&quot;Oudehuis&quot;,&quot;given&quot;:&quot;G. J.A.P.M.&quot;,&quot;parse-names&quot;:false,&quot;dropping-particle&quot;:&quot;&quot;,&quot;non-dropping-particle&quot;:&quot;&quot;},{&quot;family&quot;:&quot;Schinkel&quot;,&quot;given&quot;:&quot;Janke&quot;,&quot;parse-names&quot;:false,&quot;dropping-particle&quot;:&quot;&quot;,&quot;non-dropping-particle&quot;:&quot;&quot;},{&quot;family&quot;:&quot;Kluytmans&quot;,&quot;given&quot;:&quot;Jan&quot;,&quot;parse-names&quot;:false,&quot;dropping-particle&quot;:&quot;&quot;,&quot;non-dropping-particle&quot;:&quot;&quot;},{&quot;family&quot;:&quot;Kluytmans-van den Bergh&quot;,&quot;given&quot;:&quot;Marjolein&quot;,&quot;parse-names&quot;:false,&quot;dropping-particle&quot;:&quot;&quot;,&quot;non-dropping-particle&quot;:&quot;&quot;},{&quot;family&quot;:&quot;Bijllaardt&quot;,&quot;given&quot;:&quot;Wouter&quot;,&quot;parse-names&quot;:false,&quot;dropping-particle&quot;:&quot;&quot;,&quot;non-dropping-particle&quot;:&quot;van den&quot;},{&quot;family&quot;:&quot;Berntvelsen&quot;,&quot;given&quot;:&quot;Robbert G.&quot;,&quot;parse-names&quot;:false,&quot;dropping-particle&quot;:&quot;&quot;,&quot;non-dropping-particle&quot;:&quot;&quot;},{&quot;family&quot;:&quot;Rijen&quot;,&quot;given&quot;:&quot;Miranda M.L.&quot;,&quot;parse-names&quot;:false,&quot;dropping-particle&quot;:&quot;&quot;,&quot;non-dropping-particle&quot;:&quot;van&quot;},{&quot;family&quot;:&quot;Schneeberger&quot;,&quot;given&quot;:&quot;Peter&quot;,&quot;parse-names&quot;:false,&quot;dropping-particle&quot;:&quot;&quot;,&quot;non-dropping-particle&quot;:&quot;&quot;},{&quot;family&quot;:&quot;Pas&quot;,&quot;given&quot;:&quot;Suzan&quot;,&quot;parse-names&quot;:false,&quot;dropping-particle&quot;:&quot;&quot;,&quot;non-dropping-particle&quot;:&quot;&quot;},{&quot;family&quot;:&quot;Diederen&quot;,&quot;given&quot;:&quot;Bram M.&quot;,&quot;parse-names&quot;:false,&quot;dropping-particle&quot;:&quot;&quot;,&quot;non-dropping-particle&quot;:&quot;&quot;},{&quot;family&quot;:&quot;Bergmans&quot;,&quot;given&quot;:&quot;Anneke M.C.&quot;,&quot;parse-names&quot;:false,&quot;dropping-particle&quot;:&quot;&quot;,&quot;non-dropping-particle&quot;:&quot;&quot;},{&quot;family&quot;:&quot;Eijk&quot;,&quot;given&quot;:&quot;P. A.Verspui&quot;,&quot;parse-names&quot;:false,&quot;dropping-particle&quot;:&quot;&quot;,&quot;non-dropping-particle&quot;:&quot;van der&quot;},{&quot;family&quot;:&quot;Verweij&quot;,&quot;given&quot;:&quot;Jaco&quot;,&quot;parse-names&quot;:false,&quot;dropping-particle&quot;:&quot;&quot;,&quot;non-dropping-particle&quot;:&quot;&quot;},{&quot;family&quot;:&quot;Buiting&quot;,&quot;given&quot;:&quot;Anton G.N.&quot;,&quot;parse-names&quot;:false,&quot;dropping-particle&quot;:&quot;&quot;,&quot;non-dropping-particle&quot;:&quot;&quot;},{&quot;family&quot;:&quot;Streefkerk&quot;,&quot;given&quot;:&quot;Roel&quot;,&quot;parse-names&quot;:false,&quot;dropping-particle&quot;:&quot;&quot;,&quot;non-dropping-particle&quot;:&quot;&quot;},{&quot;family&quot;:&quot;Aldenkamp&quot;,&quot;given&quot;:&quot;A. P.&quot;,&quot;parse-names&quot;:false,&quot;dropping-particle&quot;:&quot;&quot;,&quot;non-dropping-particle&quot;:&quot;&quot;},{&quot;family&quot;:&quot;Man&quot;,&quot;given&quot;:&quot;P.&quot;,&quot;parse-names&quot;:false,&quot;dropping-particle&quot;:&quot;&quot;,&quot;non-dropping-particle&quot;:&quot;de&quot;},{&quot;family&quot;:&quot;Koelemal&quot;,&quot;given&quot;:&quot;J. G.M.&quot;,&quot;parse-names&quot;:false,&quot;dropping-particle&quot;:&quot;&quot;,&quot;non-dropping-particle&quot;:&quot;&quot;},{&quot;family&quot;:&quot;Ong&quot;,&quot;given&quot;:&quot;D.&quot;,&quot;parse-names&quot;:false,&quot;dropping-particle&quot;:&quot;&quot;,&quot;non-dropping-particle&quot;:&quot;&quot;},{&quot;family&quot;:&quot;Paltansing&quot;,&quot;given&quot;:&quot;S.&quot;,&quot;parse-names&quot;:false,&quot;dropping-particle&quot;:&quot;&quot;,&quot;non-dropping-particle&quot;:&quot;&quot;},{&quot;family&quot;:&quot;Veassen&quot;,&quot;given&quot;:&quot;N.&quot;,&quot;parse-names&quot;:false,&quot;dropping-particle&quot;:&quot;&quot;,&quot;non-dropping-particle&quot;:&quot;&quot;},{&quot;family&quot;:&quot;Sleven&quot;,&quot;given&quot;:&quot;Jacqueline&quot;,&quot;parse-names&quot;:false,&quot;dropping-particle&quot;:&quot;&quot;,&quot;non-dropping-particle&quot;:&quot;&quot;},{&quot;family&quot;:&quot;Bakker&quot;,&quot;given&quot;:&quot;Leendert&quot;,&quot;parse-names&quot;:false,&quot;dropping-particle&quot;:&quot;&quot;,&quot;non-dropping-particle&quot;:&quot;&quot;},{&quot;family&quot;:&quot;Brockhoff&quot;,&quot;given&quot;:&quot;Heinrich&quot;,&quot;parse-names&quot;:false,&quot;dropping-particle&quot;:&quot;&quot;,&quot;non-dropping-particle&quot;:&quot;&quot;},{&quot;family&quot;:&quot;Rietveld&quot;,&quot;given&quot;:&quot;Ariene&quot;,&quot;parse-names&quot;:false,&quot;dropping-particle&quot;:&quot;&quot;,&quot;non-dropping-particle&quot;:&quot;&quot;},{&quot;family&quot;:&quot;Slijkerman Megelink&quot;,&quot;given&quot;:&quot;Fred&quot;,&quot;parse-names&quot;:false,&quot;dropping-particle&quot;:&quot;&quot;,&quot;non-dropping-particle&quot;:&quot;&quot;},{&quot;family&quot;:&quot;Cohen Stuart&quot;,&quot;given&quot;:&quot;James&quot;,&quot;parse-names&quot;:false,&quot;dropping-particle&quot;:&quot;&quot;,&quot;non-dropping-particle&quot;:&quot;&quot;},{&quot;family&quot;:&quot;Vries&quot;,&quot;given&quot;:&quot;Anne&quot;,&quot;parse-names&quot;:false,&quot;dropping-particle&quot;:&quot;&quot;,&quot;non-dropping-particle&quot;:&quot;de&quot;},{&quot;family&quot;:&quot;Reijden&quot;,&quot;given&quot;:&quot;Wil&quot;,&quot;parse-names&quot;:false,&quot;dropping-particle&quot;:&quot;&quot;,&quot;non-dropping-particle&quot;:&quot;van der&quot;},{&quot;family&quot;:&quot;Ros&quot;,&quot;given&quot;:&quot;A.&quot;,&quot;parse-names&quot;:false,&quot;dropping-particle&quot;:&quot;&quot;,&quot;non-dropping-particle&quot;:&quot;&quot;},{&quot;family&quot;:&quot;Lodder&quot;,&quot;given&quot;:&quot;Esther&quot;,&quot;parse-names&quot;:false,&quot;dropping-particle&quot;:&quot;&quot;,&quot;non-dropping-particle&quot;:&quot;&quot;},{&quot;family&quot;:&quot;Verspui-van der Eijk&quot;,&quot;given&quot;:&quot;Ellen&quot;,&quot;parse-names&quot;:false,&quot;dropping-particle&quot;:&quot;&quot;,&quot;non-dropping-particle&quot;:&quot;&quot;},{&quot;family&quot;:&quot;Huijskens&quot;,&quot;given&quot;:&quot;Inge&quot;,&quot;parse-names&quot;:false,&quot;dropping-particle&quot;:&quot;&quot;,&quot;non-dropping-particle&quot;:&quot;&quot;},{&quot;family&quot;:&quot;Kraan&quot;,&quot;given&quot;:&quot;E. M.&quot;,&quot;parse-names&quot;:false,&quot;dropping-particle&quot;:&quot;&quot;,&quot;non-dropping-particle&quot;:&quot;&quot;},{&quot;family&quot;:&quot;Linden&quot;,&quot;given&quot;:&quot;M. P.M.&quot;,&quot;parse-names&quot;:false,&quot;dropping-particle&quot;:&quot;&quot;,&quot;non-dropping-particle&quot;:&quot;van der&quot;},{&quot;family&quot;:&quot;Debast&quot;,&quot;given&quot;:&quot;S. B.&quot;,&quot;parse-names&quot;:false,&quot;dropping-particle&quot;:&quot;&quot;,&quot;non-dropping-particle&quot;:&quot;&quot;},{&quot;family&quot;:&quot;Naiemi&quot;,&quot;given&quot;:&quot;N.&quot;,&quot;parse-names&quot;:false,&quot;dropping-particle&quot;:&quot;al&quot;,&quot;non-dropping-particle&quot;:&quot;&quot;},{&quot;family&quot;:&quot;Kroes&quot;,&quot;given&quot;:&quot;A. C.M.&quot;,&quot;parse-names&quot;:false,&quot;dropping-particle&quot;:&quot;&quot;,&quot;non-dropping-particle&quot;:&quot;&quot;},{&quot;family&quot;:&quot;Damen&quot;,&quot;given&quot;:&quot;Marjolein&quot;,&quot;parse-names&quot;:false,&quot;dropping-particle&quot;:&quot;&quot;,&quot;non-dropping-particle&quot;:&quot;&quot;},{&quot;family&quot;:&quot;Dinant&quot;,&quot;given&quot;:&quot;Sander&quot;,&quot;parse-names&quot;:false,&quot;dropping-particle&quot;:&quot;&quot;,&quot;non-dropping-particle&quot;:&quot;&quot;},{&quot;family&quot;:&quot;Lekkerkerk&quot;,&quot;given&quot;:&quot;Sybren&quot;,&quot;parse-names&quot;:false,&quot;dropping-particle&quot;:&quot;&quot;,&quot;non-dropping-particle&quot;:&quot;&quot;},{&quot;family&quot;:&quot;Pontesilli&quot;,&quot;given&quot;:&quot;Oscar&quot;,&quot;parse-names&quot;:false,&quot;dropping-particle&quot;:&quot;&quot;,&quot;non-dropping-particle&quot;:&quot;&quot;},{&quot;family&quot;:&quot;Smit&quot;,&quot;given&quot;:&quot;Pieter&quot;,&quot;parse-names&quot;:false,&quot;dropping-particle&quot;:&quot;&quot;,&quot;non-dropping-particle&quot;:&quot;&quot;},{&quot;family&quot;:&quot;Tienen&quot;,&quot;given&quot;:&quot;Carla&quot;,&quot;parse-names&quot;:false,&quot;dropping-particle&quot;:&quot;&quot;,&quot;non-dropping-particle&quot;:&quot;van&quot;},{&quot;family&quot;:&quot;Godschalk&quot;,&quot;given&quot;:&quot;P. C.R.&quot;,&quot;parse-names&quot;:false,&quot;dropping-particle&quot;:&quot;&quot;,&quot;non-dropping-particle&quot;:&quot;&quot;},{&quot;family&quot;:&quot;Pelt&quot;,&quot;given&quot;:&quot;Jorien&quot;,&quot;parse-names&quot;:false,&quot;dropping-particle&quot;:&quot;&quot;,&quot;non-dropping-particle&quot;:&quot;van&quot;},{&quot;family&quot;:&quot;Ott&quot;,&quot;given&quot;:&quot;Alewijn&quot;,&quot;parse-names&quot;:false,&quot;dropping-particle&quot;:&quot;&quot;,&quot;non-dropping-particle&quot;:&quot;&quot;},{&quot;family&quot;:&quot;Weijden&quot;,&quot;given&quot;:&quot;Charlie&quot;,&quot;parse-names&quot;:false,&quot;dropping-particle&quot;:&quot;&quot;,&quot;non-dropping-particle&quot;:&quot;van der&quot;},{&quot;family&quot;:&quot;Wertheim&quot;,&quot;given&quot;:&quot;Heiman&quot;,&quot;parse-names&quot;:false,&quot;dropping-particle&quot;:&quot;&quot;,&quot;non-dropping-particle&quot;:&quot;&quot;},{&quot;family&quot;:&quot;Rahamat-Langendoen&quot;,&quot;given&quot;:&quot;Janette&quot;,&quot;parse-names&quot;:false,&quot;dropping-particle&quot;:&quot;&quot;,&quot;non-dropping-particle&quot;:&quot;&quot;},{&quot;family&quot;:&quot;Reimerink&quot;,&quot;given&quot;:&quot;Johan&quot;,&quot;parse-names&quot;:false,&quot;dropping-particle&quot;:&quot;&quot;,&quot;non-dropping-particle&quot;:&quot;&quot;},{&quot;family&quot;:&quot;Bodewes&quot;,&quot;given&quot;:&quot;Rogier&quot;,&quot;parse-names&quot;:false,&quot;dropping-particle&quot;:&quot;&quot;,&quot;non-dropping-particle&quot;:&quot;&quot;},{&quot;family&quot;:&quot;Duizer&quot;,&quot;given&quot;:&quot;Erwin&quot;,&quot;parse-names&quot;:false,&quot;dropping-particle&quot;:&quot;&quot;,&quot;non-dropping-particle&quot;:&quot;&quot;},{&quot;family&quot;:&quot;Veer&quot;,&quot;given&quot;:&quot;Bas&quot;,&quot;parse-names&quot;:false,&quot;dropping-particle&quot;:&quot;&quot;,&quot;non-dropping-particle&quot;:&quot;van der&quot;},{&quot;family&quot;:&quot;Reusken&quot;,&quot;given&quot;:&quot;Chantal&quot;,&quot;parse-names&quot;:false,&quot;dropping-particle&quot;:&quot;&quot;,&quot;non-dropping-particle&quot;:&quot;&quot;},{&quot;family&quot;:&quot;Lutgens&quot;,&quot;given&quot;:&quot;Suzanne&quot;,&quot;parse-names&quot;:false,&quot;dropping-particle&quot;:&quot;&quot;,&quot;non-dropping-particle&quot;:&quot;&quot;},{&quot;family&quot;:&quot;Schneeberger&quot;,&quot;given&quot;:&quot;Peter&quot;,&quot;parse-names&quot;:false,&quot;dropping-particle&quot;:&quot;&quot;,&quot;non-dropping-particle&quot;:&quot;&quot;},{&quot;family&quot;:&quot;Hermans&quot;,&quot;given&quot;:&quot;Mirjam&quot;,&quot;parse-names&quot;:false,&quot;dropping-particle&quot;:&quot;&quot;,&quot;non-dropping-particle&quot;:&quot;&quot;},{&quot;family&quot;:&quot;Wever&quot;,&quot;given&quot;:&quot;P.&quot;,&quot;parse-names&quot;:false,&quot;dropping-particle&quot;:&quot;&quot;,&quot;non-dropping-particle&quot;:&quot;&quot;},{&quot;family&quot;:&quot;Leenders&quot;,&quot;given&quot;:&quot;A.&quot;,&quot;parse-names&quot;:false,&quot;dropping-particle&quot;:&quot;&quot;,&quot;non-dropping-particle&quot;:&quot;&quot;},{&quot;family&quot;:&quot;Waarbeek&quot;,&quot;given&quot;:&quot;Henriette&quot;,&quot;parse-names&quot;:false,&quot;dropping-particle&quot;:&quot;&quot;,&quot;non-dropping-particle&quot;:&quot;ter&quot;},{&quot;family&quot;:&quot;Hoebe&quot;,&quot;given&quot;:&quot;Christian&quot;,&quot;parse-names&quot;:false,&quot;dropping-particle&quot;:&quot;&quot;,&quot;non-dropping-particle&quot;:&quot;&quot;}],&quot;container-title&quot;:&quot;Nature Medicine&quot;,&quot;accessed&quot;:{&quot;date-parts&quot;:[[2021,6,5]]},&quot;DOI&quot;:&quot;10.1038/s41591-020-0997-y&quot;,&quot;ISSN&quot;:&quot;1546170X&quot;,&quot;PMID&quot;:&quot;32678356&quot;,&quot;URL&quot;:&quot;https://www.nature.com/articles/s41591-020-0997-y&quot;,&quot;issued&quot;:{&quot;date-parts&quot;:[[2020,9,1]]},&quot;page&quot;:&quot;1405-1410&quot;,&quot;abstract&quot;:&quot;In late December 2019, a cluster of cases of pneumonia of unknown etiology were reported linked to a market in Wuhan, China1. The causative agent was identified as the species Severe acute respiratory syndrome-related coronavirus and was named SARS-CoV-2 (ref. 2). By 16 April the virus had spread to 185 different countries, infected over 2,000,000 people and resulted in over 130,000 deaths3. In the Netherlands, the first case of SARS-CoV-2 was notified on 27 February. The outbreak started with several different introductory events from Italy, Austria, Germany and France followed by local amplification in, and later also outside, the south of the Netherlands. The combination of near to real-time whole-genome sequence analysis and epidemiology resulted in reliable assessments of the extent of SARS-CoV-2 transmission in the community, facilitating early decision-making to control local transmission of SARS-CoV-2 in the Netherlands. We demonstrate how these data were generated and analyzed, and how SARS-CoV-2 whole-genome sequencing, in combination with epidemiological data, was used to inform public health decision-making in the Netherlands.&quot;,&quot;publisher&quot;:&quot;Nature Research&quot;,&quot;issue&quot;:&quot;9&quot;,&quot;volume&quot;:&quot;26&quot;,&quot;expandedJournalTitle&quot;:&quot;Nature Medicine&quot;},&quot;isTemporary&quot;:false},{&quot;id&quot;:&quot;289227b0-0bf6-38d1-b477-a72206656166&quot;,&quot;itemData&quot;:{&quot;type&quot;:&quot;article-journal&quot;,&quot;id&quot;:&quot;289227b0-0bf6-38d1-b477-a72206656166&quot;,&quot;title&quot;:&quot;Spread of a SARS-CoV-2 variant through Europe in the summer of 2020&quot;,&quot;author&quot;:[{&quot;family&quot;:&quot;Hodcroft&quot;,&quot;given&quot;:&quot;Emma B.&quot;,&quot;parse-names&quot;:false,&quot;dropping-particle&quot;:&quot;&quot;,&quot;non-dropping-particle&quot;:&quot;&quot;},{&quot;family&quot;:&quot;Zuber&quot;,&quot;given&quot;:&quot;Moira&quot;,&quot;parse-names&quot;:false,&quot;dropping-particle&quot;:&quot;&quot;,&quot;non-dropping-particle&quot;:&quot;&quot;},{&quot;family&quot;:&quot;Nadeau&quot;,&quot;given&quot;:&quot;Sarah&quot;,&quot;parse-names&quot;:false,&quot;dropping-particle&quot;:&quot;&quot;,&quot;non-dropping-particle&quot;:&quot;&quot;},{&quot;family&quot;:&quot;Vaughan&quot;,&quot;given&quot;:&quot;Timothy G.&quot;,&quot;parse-names&quot;:false,&quot;dropping-particle&quot;:&quot;&quot;,&quot;non-dropping-particle&quot;:&quot;&quot;},{&quot;family&quot;:&quot;Crawford&quot;,&quot;given&quot;:&quot;Katharine H.D.&quot;,&quot;parse-names&quot;:false,&quot;dropping-particle&quot;:&quot;&quot;,&quot;non-dropping-particle&quot;:&quot;&quot;},{&quot;family&quot;:&quot;Althaus&quot;,&quot;given&quot;:&quot;Christian L.&quot;,&quot;parse-names&quot;:false,&quot;dropping-particle&quot;:&quot;&quot;,&quot;non-dropping-particle&quot;:&quot;&quot;},{&quot;family&quot;:&quot;Reichmuth&quot;,&quot;given&quot;:&quot;Martina L.&quot;,&quot;parse-names&quot;:false,&quot;dropping-particle&quot;:&quot;&quot;,&quot;non-dropping-particle&quot;:&quot;&quot;},{&quot;family&quot;:&quot;Bowen&quot;,&quot;given&quot;:&quot;John E.&quot;,&quot;parse-names&quot;:false,&quot;dropping-particle&quot;:&quot;&quot;,&quot;non-dropping-particle&quot;:&quot;&quot;},{&quot;family&quot;:&quot;Walls&quot;,&quot;given&quot;:&quot;Alexandra C.&quot;,&quot;parse-names&quot;:false,&quot;dropping-particle&quot;:&quot;&quot;,&quot;non-dropping-particle&quot;:&quot;&quot;},{&quot;family&quot;:&quot;Corti&quot;,&quot;given&quot;:&quot;Davide&quot;,&quot;parse-names&quot;:false,&quot;dropping-particle&quot;:&quot;&quot;,&quot;non-dropping-particle&quot;:&quot;&quot;},{&quot;family&quot;:&quot;Bloom&quot;,&quot;given&quot;:&quot;Jesse D.&quot;,&quot;parse-names&quot;:false,&quot;dropping-particle&quot;:&quot;&quot;,&quot;non-dropping-particle&quot;:&quot;&quot;},{&quot;family&quot;:&quot;Veesler&quot;,&quot;given&quot;:&quot;David&quot;,&quot;parse-names&quot;:false,&quot;dropping-particle&quot;:&quot;&quot;,&quot;non-dropping-particle&quot;:&quot;&quot;},{&quot;family&quot;:&quot;Mateo&quot;,&quot;given&quot;:&quot;David&quot;,&quot;parse-names&quot;:false,&quot;dropping-particle&quot;:&quot;&quot;,&quot;non-dropping-particle&quot;:&quot;&quot;},{&quot;family&quot;:&quot;Hernando&quot;,&quot;given&quot;:&quot;Alberto&quot;,&quot;parse-names&quot;:false,&quot;dropping-particle&quot;:&quot;&quot;,&quot;non-dropping-particle&quot;:&quot;&quot;},{&quot;family&quot;:&quot;Comas&quot;,&quot;given&quot;:&quot;Iñaki&quot;,&quot;parse-names&quot;:false,&quot;dropping-particle&quot;:&quot;&quot;,&quot;non-dropping-particle&quot;:&quot;&quot;},{&quot;family&quot;:&quot;González-Candelas&quot;,&quot;given&quot;:&quot;Fernando&quot;,&quot;parse-names&quot;:false,&quot;dropping-particle&quot;:&quot;&quot;,&quot;non-dropping-particle&quot;:&quot;&quot;},{&quot;family&quot;:&quot;González-Candelas&quot;,&quot;given&quot;:&quot;Fernando&quot;,&quot;parse-names&quot;:false,&quot;dropping-particle&quot;:&quot;&quot;,&quot;non-dropping-particle&quot;:&quot;&quot;},{&quot;family&quot;:&quot;Goig&quot;,&quot;given&quot;:&quot;Galo Adrian&quot;,&quot;parse-names&quot;:false,&quot;dropping-particle&quot;:&quot;&quot;,&quot;non-dropping-particle&quot;:&quot;&quot;},{&quot;family&quot;:&quot;Chiner-Oms&quot;,&quot;given&quot;:&quot;Álvaro&quot;,&quot;parse-names&quot;:false,&quot;dropping-particle&quot;:&quot;&quot;,&quot;non-dropping-particle&quot;:&quot;&quot;},{&quot;family&quot;:&quot;Cancino-Muñoz&quot;,&quot;given&quot;:&quot;Irving&quot;,&quot;parse-names&quot;:false,&quot;dropping-particle&quot;:&quot;&quot;,&quot;non-dropping-particle&quot;:&quot;&quot;},{&quot;family&quot;:&quot;López&quot;,&quot;given&quot;:&quot;Mariana Gabriela&quot;,&quot;parse-names&quot;:false,&quot;dropping-particle&quot;:&quot;&quot;,&quot;non-dropping-particle&quot;:&quot;&quot;},{&quot;family&quot;:&quot;Torres-Puente&quot;,&quot;given&quot;:&quot;Manuela&quot;,&quot;parse-names&quot;:false,&quot;dropping-particle&quot;:&quot;&quot;,&quot;non-dropping-particle&quot;:&quot;&quot;},{&quot;family&quot;:&quot;Gomez-Navarro&quot;,&quot;given&quot;:&quot;Inmaculada&quot;,&quot;parse-names&quot;:false,&quot;dropping-particle&quot;:&quot;&quot;,&quot;non-dropping-particle&quot;:&quot;&quot;},{&quot;family&quot;:&quot;Jiménez-Serrano&quot;,&quot;given&quot;:&quot;Santiago&quot;,&quot;parse-names&quot;:false,&quot;dropping-particle&quot;:&quot;&quot;,&quot;non-dropping-particle&quot;:&quot;&quot;},{&quot;family&quot;:&quot;Ruiz-Roldán&quot;,&quot;given&quot;:&quot;Lidia&quot;,&quot;parse-names&quot;:false,&quot;dropping-particle&quot;:&quot;&quot;,&quot;non-dropping-particle&quot;:&quot;&quot;},{&quot;family&quot;:&quot;Bracho&quot;,&quot;given&quot;:&quot;María Alma&quot;,&quot;parse-names&quot;:false,&quot;dropping-particle&quot;:&quot;&quot;,&quot;non-dropping-particle&quot;:&quot;&quot;},{&quot;family&quot;:&quot;García-González&quot;,&quot;given&quot;:&quot;Neris&quot;,&quot;parse-names&quot;:false,&quot;dropping-particle&quot;:&quot;&quot;,&quot;non-dropping-particle&quot;:&quot;&quot;},{&quot;family&quot;:&quot;Martínez-Priego&quot;,&quot;given&quot;:&quot;Llúcia&quot;,&quot;parse-names&quot;:false,&quot;dropping-particle&quot;:&quot;&quot;,&quot;non-dropping-particle&quot;:&quot;&quot;},{&quot;family&quot;:&quot;Galán-Vendrell&quot;,&quot;given&quot;:&quot;Inmaculada&quot;,&quot;parse-names&quot;:false,&quot;dropping-particle&quot;:&quot;&quot;,&quot;non-dropping-particle&quot;:&quot;&quot;},{&quot;family&quot;:&quot;Ruiz-Hueso&quot;,&quot;given&quot;:&quot;Paula&quot;,&quot;parse-names&quot;:false,&quot;dropping-particle&quot;:&quot;&quot;,&quot;non-dropping-particle&quot;:&quot;&quot;},{&quot;family&quot;:&quot;Marco&quot;,&quot;given&quot;:&quot;Griselda&quot;,&quot;parse-names&quot;:false,&quot;dropping-particle&quot;:&quot;&quot;,&quot;non-dropping-particle&quot;:&quot;de&quot;},{&quot;family&quot;:&quot;Ferrús&quot;,&quot;given&quot;:&quot;Maria Loreto&quot;,&quot;parse-names&quot;:false,&quot;dropping-particle&quot;:&quot;&quot;,&quot;non-dropping-particle&quot;:&quot;&quot;},{&quot;family&quot;:&quot;Carbó-Ramírez&quot;,&quot;given&quot;:&quot;Sandra&quot;,&quot;parse-names&quot;:false,&quot;dropping-particle&quot;:&quot;&quot;,&quot;non-dropping-particle&quot;:&quot;&quot;},{&quot;family&quot;:&quot;D’Auria&quot;,&quot;given&quot;:&quot;Giuseppe&quot;,&quot;parse-names&quot;:false,&quot;dropping-particle&quot;:&quot;&quot;,&quot;non-dropping-particle&quot;:&quot;&quot;},{&quot;family&quot;:&quot;Coscollá&quot;,&quot;given&quot;:&quot;Mireia&quot;,&quot;parse-names&quot;:false,&quot;dropping-particle&quot;:&quot;&quot;,&quot;non-dropping-particle&quot;:&quot;&quot;},{&quot;family&quot;:&quot;Ruiz-Rodríguez&quot;,&quot;given&quot;:&quot;Paula&quot;,&quot;parse-names&quot;:false,&quot;dropping-particle&quot;:&quot;&quot;,&quot;non-dropping-particle&quot;:&quot;&quot;},{&quot;family&quot;:&quot;Roig-Sena&quot;,&quot;given&quot;:&quot;Francisco Javier&quot;,&quot;parse-names&quot;:false,&quot;dropping-particle&quot;:&quot;&quot;,&quot;non-dropping-particle&quot;:&quot;&quot;},{&quot;family&quot;:&quot;Sanmartín&quot;,&quot;given&quot;:&quot;Isabel&quot;,&quot;parse-names&quot;:false,&quot;dropping-particle&quot;:&quot;&quot;,&quot;non-dropping-particle&quot;:&quot;&quot;},{&quot;family&quot;:&quot;Garcia-Souto&quot;,&quot;given&quot;:&quot;Daniel&quot;,&quot;parse-names&quot;:false,&quot;dropping-particle&quot;:&quot;&quot;,&quot;non-dropping-particle&quot;:&quot;&quot;},{&quot;family&quot;:&quot;Pequeno-Valtierra&quot;,&quot;given&quot;:&quot;Ana&quot;,&quot;parse-names&quot;:false,&quot;dropping-particle&quot;:&quot;&quot;,&quot;non-dropping-particle&quot;:&quot;&quot;},{&quot;family&quot;:&quot;Tubio&quot;,&quot;given&quot;:&quot;Jose M.C.&quot;,&quot;parse-names&quot;:false,&quot;dropping-particle&quot;:&quot;&quot;,&quot;non-dropping-particle&quot;:&quot;&quot;},{&quot;family&quot;:&quot;Rodríguez-Castro&quot;,&quot;given&quot;:&quot;Jorge&quot;,&quot;parse-names&quot;:false,&quot;dropping-particle&quot;:&quot;&quot;,&quot;non-dropping-particle&quot;:&quot;&quot;},{&quot;family&quot;:&quot;Rabella&quot;,&quot;given&quot;:&quot;Nuria&quot;,&quot;parse-names&quot;:false,&quot;dropping-particle&quot;:&quot;&quot;,&quot;non-dropping-particle&quot;:&quot;&quot;},{&quot;family&quot;:&quot;Navarro&quot;,&quot;given&quot;:&quot;Ferrán&quot;,&quot;parse-names&quot;:false,&quot;dropping-particle&quot;:&quot;&quot;,&quot;non-dropping-particle&quot;:&quot;&quot;},{&quot;family&quot;:&quot;Miró&quot;,&quot;given&quot;:&quot;Elisenda&quot;,&quot;parse-names&quot;:false,&quot;dropping-particle&quot;:&quot;&quot;,&quot;non-dropping-particle&quot;:&quot;&quot;},{&quot;family&quot;:&quot;Rodríguez-Iglesias&quot;,&quot;given&quot;:&quot;Manuel&quot;,&quot;parse-names&quot;:false,&quot;dropping-particle&quot;:&quot;&quot;,&quot;non-dropping-particle&quot;:&quot;&quot;},{&quot;family&quot;:&quot;Galán-Sanchez&quot;,&quot;given&quot;:&quot;Fátima&quot;,&quot;parse-names&quot;:false,&quot;dropping-particle&quot;:&quot;&quot;,&quot;non-dropping-particle&quot;:&quot;&quot;},{&quot;family&quot;:&quot;Rodriguez-Pallares&quot;,&quot;given&quot;:&quot;Salud&quot;,&quot;parse-names&quot;:false,&quot;dropping-particle&quot;:&quot;&quot;,&quot;non-dropping-particle&quot;:&quot;&quot;},{&quot;family&quot;:&quot;Toro&quot;,&quot;given&quot;:&quot;María&quot;,&quot;parse-names&quot;:false,&quot;dropping-particle&quot;:&quot;&quot;,&quot;non-dropping-particle&quot;:&quot;de&quot;},{&quot;family&quot;:&quot;Escudero&quot;,&quot;given&quot;:&quot;María Bea&quot;,&quot;parse-names&quot;:false,&quot;dropping-particle&quot;:&quot;&quot;,&quot;non-dropping-particle&quot;:&quot;&quot;},{&quot;family&quot;:&quot;Azcona-Gutiérrez&quot;,&quot;given&quot;:&quot;José Manuel&quot;,&quot;parse-names&quot;:false,&quot;dropping-particle&quot;:&quot;&quot;,&quot;non-dropping-particle&quot;:&quot;&quot;},{&quot;family&quot;:&quot;Alberdi&quot;,&quot;given&quot;:&quot;Miriam Blasco&quot;,&quot;parse-names&quot;:false,&quot;dropping-particle&quot;:&quot;&quot;,&quot;non-dropping-particle&quot;:&quot;&quot;},{&quot;family&quot;:&quot;Mayor&quot;,&quot;given&quot;:&quot;Alfredo&quot;,&quot;parse-names&quot;:false,&quot;dropping-particle&quot;:&quot;&quot;,&quot;non-dropping-particle&quot;:&quot;&quot;},{&quot;family&quot;:&quot;García-Basteiro&quot;,&quot;given&quot;:&quot;Alberto L.&quot;,&quot;parse-names&quot;:false,&quot;dropping-particle&quot;:&quot;&quot;,&quot;non-dropping-particle&quot;:&quot;&quot;},{&quot;family&quot;:&quot;Moncunill&quot;,&quot;given&quot;:&quot;Gemma&quot;,&quot;parse-names&quot;:false,&quot;dropping-particle&quot;:&quot;&quot;,&quot;non-dropping-particle&quot;:&quot;&quot;},{&quot;family&quot;:&quot;Dobaño&quot;,&quot;given&quot;:&quot;Carlota&quot;,&quot;parse-names&quot;:false,&quot;dropping-particle&quot;:&quot;&quot;,&quot;non-dropping-particle&quot;:&quot;&quot;},{&quot;family&quot;:&quot;Cisteró&quot;,&quot;given&quot;:&quot;Pau&quot;,&quot;parse-names&quot;:false,&quot;dropping-particle&quot;:&quot;&quot;,&quot;non-dropping-particle&quot;:&quot;&quot;},{&quot;family&quot;:&quot;García-de-Viedma&quot;,&quot;given&quot;:&quot;Darío&quot;,&quot;parse-names&quot;:false,&quot;dropping-particle&quot;:&quot;&quot;,&quot;non-dropping-particle&quot;:&quot;&quot;},{&quot;family&quot;:&quot;Pérez-Lago&quot;,&quot;given&quot;:&quot;Laura&quot;,&quot;parse-names&quot;:false,&quot;dropping-particle&quot;:&quot;&quot;,&quot;non-dropping-particle&quot;:&quot;&quot;},{&quot;family&quot;:&quot;Herranz&quot;,&quot;given&quot;:&quot;Marta&quot;,&quot;parse-names&quot;:false,&quot;dropping-particle&quot;:&quot;&quot;,&quot;non-dropping-particle&quot;:&quot;&quot;},{&quot;family&quot;:&quot;Sicilia&quot;,&quot;given&quot;:&quot;Jon&quot;,&quot;parse-names&quot;:false,&quot;dropping-particle&quot;:&quot;&quot;,&quot;non-dropping-particle&quot;:&quot;&quot;},{&quot;family&quot;:&quot;Catalán-Alonso&quot;,&quot;given&quot;:&quot;Pilar&quot;,&quot;parse-names&quot;:false,&quot;dropping-particle&quot;:&quot;&quot;,&quot;non-dropping-particle&quot;:&quot;&quot;},{&quot;family&quot;:&quot;Muñoz&quot;,&quot;given&quot;:&quot;Patricia&quot;,&quot;parse-names&quot;:false,&quot;dropping-particle&quot;:&quot;&quot;,&quot;non-dropping-particle&quot;:&quot;&quot;},{&quot;family&quot;:&quot;Muñoz-Cuevas&quot;,&quot;given&quot;:&quot;Cristina&quot;,&quot;parse-names&quot;:false,&quot;dropping-particle&quot;:&quot;&quot;,&quot;non-dropping-particle&quot;:&quot;&quot;},{&quot;family&quot;:&quot;Rodríguez-Rodríguez&quot;,&quot;given&quot;:&quot;Guadalupe&quot;,&quot;parse-names&quot;:false,&quot;dropping-particle&quot;:&quot;&quot;,&quot;non-dropping-particle&quot;:&quot;&quot;},{&quot;family&quot;:&quot;Alberola-Enguidanos&quot;,&quot;given&quot;:&quot;Juan&quot;,&quot;parse-names&quot;:false,&quot;dropping-particle&quot;:&quot;&quot;,&quot;non-dropping-particle&quot;:&quot;&quot;},{&quot;family&quot;:&quot;Nogueira&quot;,&quot;given&quot;:&quot;Jose Miguel&quot;,&quot;parse-names&quot;:false,&quot;dropping-particle&quot;:&quot;&quot;,&quot;non-dropping-particle&quot;:&quot;&quot;},{&quot;family&quot;:&quot;Camarena&quot;,&quot;given&quot;:&quot;Juan José&quot;,&quot;parse-names&quot;:false,&quot;dropping-particle&quot;:&quot;&quot;,&quot;non-dropping-particle&quot;:&quot;&quot;},{&quot;family&quot;:&quot;Rezusta&quot;,&quot;given&quot;:&quot;Antonio&quot;,&quot;parse-names&quot;:false,&quot;dropping-particle&quot;:&quot;&quot;,&quot;non-dropping-particle&quot;:&quot;&quot;},{&quot;family&quot;:&quot;Tristancho-Baró&quot;,&quot;given&quot;:&quot;Alexander&quot;,&quot;parse-names&quot;:false,&quot;dropping-particle&quot;:&quot;&quot;,&quot;non-dropping-particle&quot;:&quot;&quot;},{&quot;family&quot;:&quot;Milagro&quot;,&quot;given&quot;:&quot;Ana&quot;,&quot;parse-names&quot;:false,&quot;dropping-particle&quot;:&quot;&quot;,&quot;non-dropping-particle&quot;:&quot;&quot;},{&quot;family&quot;:&quot;Martínez-Cameo&quot;,&quot;given&quot;:&quot;Nieves Felisa&quot;,&quot;parse-names&quot;:false,&quot;dropping-particle&quot;:&quot;&quot;,&quot;non-dropping-particle&quot;:&quot;&quot;},{&quot;family&quot;:&quot;Gracia-Grataloup&quot;,&quot;given&quot;:&quot;Yolanda&quot;,&quot;parse-names&quot;:false,&quot;dropping-particle&quot;:&quot;&quot;,&quot;non-dropping-particle&quot;:&quot;&quot;},{&quot;family&quot;:&quot;Martró&quot;,&quot;given&quot;:&quot;Elisa&quot;,&quot;parse-names&quot;:false,&quot;dropping-particle&quot;:&quot;&quot;,&quot;non-dropping-particle&quot;:&quot;&quot;},{&quot;family&quot;:&quot;Bordoy&quot;,&quot;given&quot;:&quot;Antoni E.&quot;,&quot;parse-names&quot;:false,&quot;dropping-particle&quot;:&quot;&quot;,&quot;non-dropping-particle&quot;:&quot;&quot;},{&quot;family&quot;:&quot;Not&quot;,&quot;given&quot;:&quot;Anna&quot;,&quot;parse-names&quot;:false,&quot;dropping-particle&quot;:&quot;&quot;,&quot;non-dropping-particle&quot;:&quot;&quot;},{&quot;family&quot;:&quot;Antuori-Torres&quot;,&quot;given&quot;:&quot;Adrián&quot;,&quot;parse-names&quot;:false,&quot;dropping-particle&quot;:&quot;&quot;,&quot;non-dropping-particle&quot;:&quot;&quot;},{&quot;family&quot;:&quot;Benito&quot;,&quot;given&quot;:&quot;Rafael&quot;,&quot;parse-names&quot;:false,&quot;dropping-particle&quot;:&quot;&quot;,&quot;non-dropping-particle&quot;:&quot;&quot;},{&quot;family&quot;:&quot;Algarate&quot;,&quot;given&quot;:&quot;Sonia&quot;,&quot;parse-names&quot;:false,&quot;dropping-particle&quot;:&quot;&quot;,&quot;non-dropping-particle&quot;:&quot;&quot;},{&quot;family&quot;:&quot;Bueno&quot;,&quot;given&quot;:&quot;Jessica&quot;,&quot;parse-names&quot;:false,&quot;dropping-particle&quot;:&quot;&quot;,&quot;non-dropping-particle&quot;:&quot;&quot;},{&quot;family&quot;:&quot;Pozo&quot;,&quot;given&quot;:&quot;Jose Luis&quot;,&quot;parse-names&quot;:false,&quot;dropping-particle&quot;:&quot;&quot;,&quot;non-dropping-particle&quot;:&quot;del&quot;},{&quot;family&quot;:&quot;Boga&quot;,&quot;given&quot;:&quot;Jose Antonio&quot;,&quot;parse-names&quot;:false,&quot;dropping-particle&quot;:&quot;&quot;,&quot;non-dropping-particle&quot;:&quot;&quot;},{&quot;family&quot;:&quot;Castelló-Abietar&quot;,&quot;given&quot;:&quot;Cristián&quot;,&quot;parse-names&quot;:false,&quot;dropping-particle&quot;:&quot;&quot;,&quot;non-dropping-particle&quot;:&quot;&quot;},{&quot;family&quot;:&quot;Rojo-Alba&quot;,&quot;given&quot;:&quot;Susana&quot;,&quot;parse-names&quot;:false,&quot;dropping-particle&quot;:&quot;&quot;,&quot;non-dropping-particle&quot;:&quot;&quot;},{&quot;family&quot;:&quot;Alvarez-Argüelles&quot;,&quot;given&quot;:&quot;Marta Elena&quot;,&quot;parse-names&quot;:false,&quot;dropping-particle&quot;:&quot;&quot;,&quot;non-dropping-particle&quot;:&quot;&quot;},{&quot;family&quot;:&quot;Melon&quot;,&quot;given&quot;:&quot;Santiago&quot;,&quot;parse-names&quot;:false,&quot;dropping-particle&quot;:&quot;&quot;,&quot;non-dropping-particle&quot;:&quot;&quot;},{&quot;family&quot;:&quot;Aranzamendi-Zaldumbide&quot;,&quot;given&quot;:&quot;Maitane&quot;,&quot;parse-names&quot;:false,&quot;dropping-particle&quot;:&quot;&quot;,&quot;non-dropping-particle&quot;:&quot;&quot;},{&quot;family&quot;:&quot;Vergara-Gómez&quot;,&quot;given&quot;:&quot;Andrea&quot;,&quot;parse-names&quot;:false,&quot;dropping-particle&quot;:&quot;&quot;,&quot;non-dropping-particle&quot;:&quot;&quot;},{&quot;family&quot;:&quot;Fernández-Pinero&quot;,&quot;given&quot;:&quot;Jovita&quot;,&quot;parse-names&quot;:false,&quot;dropping-particle&quot;:&quot;&quot;,&quot;non-dropping-particle&quot;:&quot;&quot;},{&quot;family&quot;:&quot;Martínez&quot;,&quot;given&quot;:&quot;Miguel J.&quot;,&quot;parse-names&quot;:false,&quot;dropping-particle&quot;:&quot;&quot;,&quot;non-dropping-particle&quot;:&quot;&quot;},{&quot;family&quot;:&quot;Vila&quot;,&quot;given&quot;:&quot;Jordi&quot;,&quot;parse-names&quot;:false,&quot;dropping-particle&quot;:&quot;&quot;,&quot;non-dropping-particle&quot;:&quot;&quot;},{&quot;family&quot;:&quot;Rubio&quot;,&quot;given&quot;:&quot;Elisa&quot;,&quot;parse-names&quot;:false,&quot;dropping-particle&quot;:&quot;&quot;,&quot;non-dropping-particle&quot;:&quot;&quot;},{&quot;family&quot;:&quot;Peiró-Mestres&quot;,&quot;given&quot;:&quot;Aida&quot;,&quot;parse-names&quot;:false,&quot;dropping-particle&quot;:&quot;&quot;,&quot;non-dropping-particle&quot;:&quot;&quot;},{&quot;family&quot;:&quot;Navero-Castillejos&quot;,&quot;given&quot;:&quot;Jessica&quot;,&quot;parse-names&quot;:false,&quot;dropping-particle&quot;:&quot;&quot;,&quot;non-dropping-particle&quot;:&quot;&quot;},{&quot;family&quot;:&quot;Posada&quot;,&quot;given&quot;:&quot;David&quot;,&quot;parse-names&quot;:false,&quot;dropping-particle&quot;:&quot;&quot;,&quot;non-dropping-particle&quot;:&quot;&quot;},{&quot;family&quot;:&quot;Valverde&quot;,&quot;given&quot;:&quot;Diana&quot;,&quot;parse-names&quot;:false,&quot;dropping-particle&quot;:&quot;&quot;,&quot;non-dropping-particle&quot;:&quot;&quot;},{&quot;family&quot;:&quot;Estévez-Gómez&quot;,&quot;given&quot;:&quot;Nuria&quot;,&quot;parse-names&quot;:false,&quot;dropping-particle&quot;:&quot;&quot;,&quot;non-dropping-particle&quot;:&quot;&quot;},{&quot;family&quot;:&quot;Fernandez-Silva&quot;,&quot;given&quot;:&quot;Iria&quot;,&quot;parse-names&quot;:false,&quot;dropping-particle&quot;:&quot;&quot;,&quot;non-dropping-particle&quot;:&quot;&quot;},{&quot;family&quot;:&quot;Chiara&quot;,&quot;given&quot;:&quot;Loretta&quot;,&quot;parse-names&quot;:false,&quot;dropping-particle&quot;:&quot;&quot;,&quot;non-dropping-particle&quot;:&quot;de&quot;},{&quot;family&quot;:&quot;Gallego-García&quot;,&quot;given&quot;:&quot;Pilar&quot;,&quot;parse-names&quot;:false,&quot;dropping-particle&quot;:&quot;&quot;,&quot;non-dropping-particle&quot;:&quot;&quot;},{&quot;family&quot;:&quot;Varela&quot;,&quot;given&quot;:&quot;Nair&quot;,&quot;parse-names&quot;:false,&quot;dropping-particle&quot;:&quot;&quot;,&quot;non-dropping-particle&quot;:&quot;&quot;},{&quot;family&quot;:&quot;Moreno&quot;,&quot;given&quot;:&quot;Rosario&quot;,&quot;parse-names&quot;:false,&quot;dropping-particle&quot;:&quot;&quot;,&quot;non-dropping-particle&quot;:&quot;&quot;},{&quot;family&quot;:&quot;Tirado&quot;,&quot;given&quot;:&quot;Maria Dolores&quot;,&quot;parse-names&quot;:false,&quot;dropping-particle&quot;:&quot;&quot;,&quot;non-dropping-particle&quot;:&quot;&quot;},{&quot;family&quot;:&quot;Gomez-Pinedo&quot;,&quot;given&quot;:&quot;Ulises&quot;,&quot;parse-names&quot;:false,&quot;dropping-particle&quot;:&quot;&quot;,&quot;non-dropping-particle&quot;:&quot;&quot;},{&quot;family&quot;:&quot;Gozalo-Margüello&quot;,&quot;given&quot;:&quot;Mónica&quot;,&quot;parse-names&quot;:false,&quot;dropping-particle&quot;:&quot;&quot;,&quot;non-dropping-particle&quot;:&quot;&quot;},{&quot;family&quot;:&quot;Eliecer-Cano&quot;,&quot;given&quot;:&quot;Maria&quot;,&quot;parse-names&quot;:false,&quot;dropping-particle&quot;:&quot;&quot;,&quot;non-dropping-particle&quot;:&quot;&quot;},{&quot;family&quot;:&quot;Méndez-Legaza&quot;,&quot;given&quot;:&quot;José Manuel&quot;,&quot;parse-names&quot;:false,&quot;dropping-particle&quot;:&quot;&quot;,&quot;non-dropping-particle&quot;:&quot;&quot;},{&quot;family&quot;:&quot;Rodríguez-Lozano&quot;,&quot;given&quot;:&quot;Jesus&quot;,&quot;parse-names&quot;:false,&quot;dropping-particle&quot;:&quot;&quot;,&quot;non-dropping-particle&quot;:&quot;&quot;},{&quot;family&quot;:&quot;Siller&quot;,&quot;given&quot;:&quot;María&quot;,&quot;parse-names&quot;:false,&quot;dropping-particle&quot;:&quot;&quot;,&quot;non-dropping-particle&quot;:&quot;&quot;},{&quot;family&quot;:&quot;Pablo-Marcos&quot;,&quot;given&quot;:&quot;Daniel&quot;,&quot;parse-names&quot;:false,&quot;dropping-particle&quot;:&quot;&quot;,&quot;non-dropping-particle&quot;:&quot;&quot;},{&quot;family&quot;:&quot;Oliver&quot;,&quot;given&quot;:&quot;Antonio&quot;,&quot;parse-names&quot;:false,&quot;dropping-particle&quot;:&quot;&quot;,&quot;non-dropping-particle&quot;:&quot;&quot;},{&quot;family&quot;:&quot;Reina&quot;,&quot;given&quot;:&quot;Jordi&quot;,&quot;parse-names&quot;:false,&quot;dropping-particle&quot;:&quot;&quot;,&quot;non-dropping-particle&quot;:&quot;&quot;},{&quot;family&quot;:&quot;López-Causapé&quot;,&quot;given&quot;:&quot;Carla&quot;,&quot;parse-names&quot;:false,&quot;dropping-particle&quot;:&quot;&quot;,&quot;non-dropping-particle&quot;:&quot;&quot;},{&quot;family&quot;:&quot;Canut-Blasco&quot;,&quot;given&quot;:&quot;Andrés&quot;,&quot;parse-names&quot;:false,&quot;dropping-particle&quot;:&quot;&quot;,&quot;non-dropping-particle&quot;:&quot;&quot;},{&quot;family&quot;:&quot;Hernáez-Crespo&quot;,&quot;given&quot;:&quot;Silvia&quot;,&quot;parse-names&quot;:false,&quot;dropping-particle&quot;:&quot;&quot;,&quot;non-dropping-particle&quot;:&quot;&quot;},{&quot;family&quot;:&quot;Cordón&quot;,&quot;given&quot;:&quot;Maria Luz A.&quot;,&quot;parse-names&quot;:false,&quot;dropping-particle&quot;:&quot;&quot;,&quot;non-dropping-particle&quot;:&quot;&quot;},{&quot;family&quot;:&quot;Lecároz-Agara&quot;,&quot;given&quot;:&quot;María Concepción&quot;,&quot;parse-names&quot;:false,&quot;dropping-particle&quot;:&quot;&quot;,&quot;non-dropping-particle&quot;:&quot;&quot;},{&quot;family&quot;:&quot;Gómez-González&quot;,&quot;given&quot;:&quot;Carmen&quot;,&quot;parse-names&quot;:false,&quot;dropping-particle&quot;:&quot;&quot;,&quot;non-dropping-particle&quot;:&quot;&quot;},{&quot;family&quot;:&quot;Aguirre-Quiñonero&quot;,&quot;given&quot;:&quot;Amaia&quot;,&quot;parse-names&quot;:false,&quot;dropping-particle&quot;:&quot;&quot;,&quot;non-dropping-particle&quot;:&quot;&quot;},{&quot;family&quot;:&quot;López-Mirones&quot;,&quot;given&quot;:&quot;José Israel&quot;,&quot;parse-names&quot;:false,&quot;dropping-particle&quot;:&quot;&quot;,&quot;non-dropping-particle&quot;:&quot;&quot;},{&quot;family&quot;:&quot;Fernández-Torres&quot;,&quot;given&quot;:&quot;Marina&quot;,&quot;parse-names&quot;:false,&quot;dropping-particle&quot;:&quot;&quot;,&quot;non-dropping-particle&quot;:&quot;&quot;},{&quot;family&quot;:&quot;Almela-Ferrer&quot;,&quot;given&quot;:&quot;Maria Rosario&quot;,&quot;parse-names&quot;:false,&quot;dropping-particle&quot;:&quot;&quot;,&quot;non-dropping-particle&quot;:&quot;&quot;},{&quot;family&quot;:&quot;Gonzalo-Jiménez&quot;,&quot;given&quot;:&quot;Nieves&quot;,&quot;parse-names&quot;:false,&quot;dropping-particle&quot;:&quot;&quot;,&quot;non-dropping-particle&quot;:&quot;&quot;},{&quot;family&quot;:&quot;Ruiz-García&quot;,&quot;given&quot;:&quot;Maria Montserrat&quot;,&quot;parse-names&quot;:false,&quot;dropping-particle&quot;:&quot;&quot;,&quot;non-dropping-particle&quot;:&quot;&quot;},{&quot;family&quot;:&quot;Galiana&quot;,&quot;given&quot;:&quot;Antonio&quot;,&quot;parse-names&quot;:false,&quot;dropping-particle&quot;:&quot;&quot;,&quot;non-dropping-particle&quot;:&quot;&quot;},{&quot;family&quot;:&quot;Sanchez-Almendro&quot;,&quot;given&quot;:&quot;Judith&quot;,&quot;parse-names&quot;:false,&quot;dropping-particle&quot;:&quot;&quot;,&quot;non-dropping-particle&quot;:&quot;&quot;},{&quot;family&quot;:&quot;Cilla&quot;,&quot;given&quot;:&quot;Gustavo&quot;,&quot;parse-names&quot;:false,&quot;dropping-particle&quot;:&quot;&quot;,&quot;non-dropping-particle&quot;:&quot;&quot;},{&quot;family&quot;:&quot;Montes&quot;,&quot;given&quot;:&quot;Milagrosa&quot;,&quot;parse-names&quot;:false,&quot;dropping-particle&quot;:&quot;&quot;,&quot;non-dropping-particle&quot;:&quot;&quot;},{&quot;family&quot;:&quot;Piñeiro&quot;,&quot;given&quot;:&quot;Luis&quot;,&quot;parse-names&quot;:false,&quot;dropping-particle&quot;:&quot;&quot;,&quot;non-dropping-particle&quot;:&quot;&quot;},{&quot;family&quot;:&quot;Sorarrain&quot;,&quot;given&quot;:&quot;Ane&quot;,&quot;parse-names&quot;:false,&quot;dropping-particle&quot;:&quot;&quot;,&quot;non-dropping-particle&quot;:&quot;&quot;},{&quot;family&quot;:&quot;Marimón&quot;,&quot;given&quot;:&quot;José María&quot;,&quot;parse-names&quot;:false,&quot;dropping-particle&quot;:&quot;&quot;,&quot;non-dropping-particle&quot;:&quot;&quot;},{&quot;family&quot;:&quot;Gomez-Ruiz&quot;,&quot;given&quot;:&quot;Maria Dolores&quot;,&quot;parse-names&quot;:false,&quot;dropping-particle&quot;:&quot;&quot;,&quot;non-dropping-particle&quot;:&quot;&quot;},{&quot;family&quot;:&quot;López-Hontangas&quot;,&quot;given&quot;:&quot;José Luis&quot;,&quot;parse-names&quot;:false,&quot;dropping-particle&quot;:&quot;&quot;,&quot;non-dropping-particle&quot;:&quot;&quot;},{&quot;family&quot;:&quot;González Barberá&quot;,&quot;given&quot;:&quot;Eva M.&quot;,&quot;parse-names&quot;:false,&quot;dropping-particle&quot;:&quot;&quot;,&quot;non-dropping-particle&quot;:&quot;&quot;},{&quot;family&quot;:&quot;Navarro-Marí&quot;,&quot;given&quot;:&quot;José María&quot;,&quot;parse-names&quot;:false,&quot;dropping-particle&quot;:&quot;&quot;,&quot;non-dropping-particle&quot;:&quot;&quot;},{&quot;family&quot;:&quot;Pedrosa-Corral&quot;,&quot;given&quot;:&quot;Irene&quot;,&quot;parse-names&quot;:false,&quot;dropping-particle&quot;:&quot;&quot;,&quot;non-dropping-particle&quot;:&quot;&quot;},{&quot;family&quot;:&quot;Sanbonmatsu-Gámez&quot;,&quot;given&quot;:&quot;Sara&quot;,&quot;parse-names&quot;:false,&quot;dropping-particle&quot;:&quot;&quot;,&quot;non-dropping-particle&quot;:&quot;&quot;},{&quot;family&quot;:&quot;Pérez-González&quot;,&quot;given&quot;:&quot;Carmen&quot;,&quot;parse-names&quot;:false,&quot;dropping-particle&quot;:&quot;&quot;,&quot;non-dropping-particle&quot;:&quot;&quot;},{&quot;family&quot;:&quot;Chamizo-López&quot;,&quot;given&quot;:&quot;Francisco&quot;,&quot;parse-names&quot;:false,&quot;dropping-particle&quot;:&quot;&quot;,&quot;non-dropping-particle&quot;:&quot;&quot;},{&quot;family&quot;:&quot;Bordes-Benítez&quot;,&quot;given&quot;:&quot;Ana&quot;,&quot;parse-names&quot;:false,&quot;dropping-particle&quot;:&quot;&quot;,&quot;non-dropping-particle&quot;:&quot;&quot;},{&quot;family&quot;:&quot;Navarro&quot;,&quot;given&quot;:&quot;David&quot;,&quot;parse-names&quot;:false,&quot;dropping-particle&quot;:&quot;&quot;,&quot;non-dropping-particle&quot;:&quot;&quot;},{&quot;family&quot;:&quot;Albert&quot;,&quot;given&quot;:&quot;Eliseo&quot;,&quot;parse-names&quot;:false,&quot;dropping-particle&quot;:&quot;&quot;,&quot;non-dropping-particle&quot;:&quot;&quot;},{&quot;family&quot;:&quot;Torres&quot;,&quot;given&quot;:&quot;Ignacio&quot;,&quot;parse-names&quot;:false,&quot;dropping-particle&quot;:&quot;&quot;,&quot;non-dropping-particle&quot;:&quot;&quot;},{&quot;family&quot;:&quot;Gascón&quot;,&quot;given&quot;:&quot;Isabel&quot;,&quot;parse-names&quot;:false,&quot;dropping-particle&quot;:&quot;&quot;,&quot;non-dropping-particle&quot;:&quot;&quot;},{&quot;family&quot;:&quot;Torregrosa-Hetland&quot;,&quot;given&quot;:&quot;Cristina Juana&quot;,&quot;parse-names&quot;:false,&quot;dropping-particle&quot;:&quot;&quot;,&quot;non-dropping-particle&quot;:&quot;&quot;},{&quot;family&quot;:&quot;Pastor-Boix&quot;,&quot;given&quot;:&quot;Eva&quot;,&quot;parse-names&quot;:false,&quot;dropping-particle&quot;:&quot;&quot;,&quot;non-dropping-particle&quot;:&quot;&quot;},{&quot;family&quot;:&quot;Cascales-Ramos&quot;,&quot;given&quot;:&quot;Paloma&quot;,&quot;parse-names&quot;:false,&quot;dropping-particle&quot;:&quot;&quot;,&quot;non-dropping-particle&quot;:&quot;&quot;},{&quot;family&quot;:&quot;Fuster-Escrivá&quot;,&quot;given&quot;:&quot;Begoña&quot;,&quot;parse-names&quot;:false,&quot;dropping-particle&quot;:&quot;&quot;,&quot;non-dropping-particle&quot;:&quot;&quot;},{&quot;family&quot;:&quot;Gimeno-Cardona&quot;,&quot;given&quot;:&quot;Concepción&quot;,&quot;parse-names&quot;:false,&quot;dropping-particle&quot;:&quot;&quot;,&quot;non-dropping-particle&quot;:&quot;&quot;},{&quot;family&quot;:&quot;Ocete&quot;,&quot;given&quot;:&quot;María Dolores&quot;,&quot;parse-names&quot;:false,&quot;dropping-particle&quot;:&quot;&quot;,&quot;non-dropping-particle&quot;:&quot;&quot;},{&quot;family&quot;:&quot;Medina-Gonzalez&quot;,&quot;given&quot;:&quot;Rafael&quot;,&quot;parse-names&quot;:false,&quot;dropping-particle&quot;:&quot;&quot;,&quot;non-dropping-particle&quot;:&quot;&quot;},{&quot;family&quot;:&quot;González-Cantó&quot;,&quot;given&quot;:&quot;Julia&quot;,&quot;parse-names&quot;:false,&quot;dropping-particle&quot;:&quot;&quot;,&quot;non-dropping-particle&quot;:&quot;&quot;},{&quot;family&quot;:&quot;Martínez-Macias&quot;,&quot;given&quot;:&quot;Olalla&quot;,&quot;parse-names&quot;:false,&quot;dropping-particle&quot;:&quot;&quot;,&quot;non-dropping-particle&quot;:&quot;&quot;},{&quot;family&quot;:&quot;Palop-Borrás&quot;,&quot;given&quot;:&quot;Begoña&quot;,&quot;parse-names&quot;:false,&quot;dropping-particle&quot;:&quot;&quot;,&quot;non-dropping-particle&quot;:&quot;&quot;},{&quot;family&quot;:&quot;Toro&quot;,&quot;given&quot;:&quot;Inmaculada&quot;,&quot;parse-names&quot;:false,&quot;dropping-particle&quot;:&quot;&quot;,&quot;non-dropping-particle&quot;:&quot;de&quot;},{&quot;family&quot;:&quot;Mediavilla-Gradolph&quot;,&quot;given&quot;:&quot;Maria Concepción&quot;,&quot;parse-names&quot;:false,&quot;dropping-particle&quot;:&quot;&quot;,&quot;non-dropping-particle&quot;:&quot;&quot;},{&quot;family&quot;:&quot;Pérez-Ruiz&quot;,&quot;given&quot;:&quot;Mercedes&quot;,&quot;parse-names&quot;:false,&quot;dropping-particle&quot;:&quot;&quot;,&quot;non-dropping-particle&quot;:&quot;&quot;},{&quot;family&quot;:&quot;González-Recio&quot;,&quot;given&quot;:&quot;Óscar&quot;,&quot;parse-names&quot;:false,&quot;dropping-particle&quot;:&quot;&quot;,&quot;non-dropping-particle&quot;:&quot;&quot;},{&quot;family&quot;:&quot;Gutiérrez-Rivas&quot;,&quot;given&quot;:&quot;Mónica&quot;,&quot;parse-names&quot;:false,&quot;dropping-particle&quot;:&quot;&quot;,&quot;non-dropping-particle&quot;:&quot;&quot;},{&quot;family&quot;:&quot;Simarro-Córdoba&quot;,&quot;given&quot;:&quot;Encarnación&quot;,&quot;parse-names&quot;:false,&quot;dropping-particle&quot;:&quot;&quot;,&quot;non-dropping-particle&quot;:&quot;&quot;},{&quot;family&quot;:&quot;Lozano-Serra&quot;,&quot;given&quot;:&quot;Julia&quot;,&quot;parse-names&quot;:false,&quot;dropping-particle&quot;:&quot;&quot;,&quot;non-dropping-particle&quot;:&quot;&quot;},{&quot;family&quot;:&quot;Robles-Fonseca&quot;,&quot;given&quot;:&quot;Lorena&quot;,&quot;parse-names&quot;:false,&quot;dropping-particle&quot;:&quot;&quot;,&quot;non-dropping-particle&quot;:&quot;&quot;},{&quot;family&quot;:&quot;Salazar&quot;,&quot;given&quot;:&quot;Adolfo&quot;,&quot;parse-names&quot;:false,&quot;dropping-particle&quot;:&quot;&quot;,&quot;non-dropping-particle&quot;:&quot;de&quot;},{&quot;family&quot;:&quot;Viñuela-González&quot;,&quot;given&quot;:&quot;Laura&quot;,&quot;parse-names&quot;:false,&quot;dropping-particle&quot;:&quot;&quot;,&quot;non-dropping-particle&quot;:&quot;&quot;},{&quot;family&quot;:&quot;Chueca&quot;,&quot;given&quot;:&quot;Natalia&quot;,&quot;parse-names&quot;:false,&quot;dropping-particle&quot;:&quot;&quot;,&quot;non-dropping-particle&quot;:&quot;&quot;},{&quot;family&quot;:&quot;García&quot;,&quot;given&quot;:&quot;Federico&quot;,&quot;parse-names&quot;:false,&quot;dropping-particle&quot;:&quot;&quot;,&quot;non-dropping-particle&quot;:&quot;&quot;},{&quot;family&quot;:&quot;Gómez-Camarasa&quot;,&quot;given&quot;:&quot;Cristina&quot;,&quot;parse-names&quot;:false,&quot;dropping-particle&quot;:&quot;&quot;,&quot;non-dropping-particle&quot;:&quot;&quot;},{&quot;family&quot;:&quot;Carvajal&quot;,&quot;given&quot;:&quot;Ana&quot;,&quot;parse-names&quot;:false,&quot;dropping-particle&quot;:&quot;&quot;,&quot;non-dropping-particle&quot;:&quot;&quot;},{&quot;family&quot;:&quot;la Puente&quot;,&quot;given&quot;:&quot;Raul&quot;,&quot;parse-names&quot;:false,&quot;dropping-particle&quot;:&quot;&quot;,&quot;non-dropping-particle&quot;:&quot;de&quot;},{&quot;family&quot;:&quot;Martín-Sánchez&quot;,&quot;given&quot;:&quot;Vicente&quot;,&quot;parse-names&quot;:false,&quot;dropping-particle&quot;:&quot;&quot;,&quot;non-dropping-particle&quot;:&quot;&quot;},{&quot;family&quot;:&quot;Fregeneda-Grandes&quot;,&quot;given&quot;:&quot;Juan Miguel&quot;,&quot;parse-names&quot;:false,&quot;dropping-particle&quot;:&quot;&quot;,&quot;non-dropping-particle&quot;:&quot;&quot;},{&quot;family&quot;:&quot;Molina&quot;,&quot;given&quot;:&quot;Antonio José&quot;,&quot;parse-names&quot;:false,&quot;dropping-particle&quot;:&quot;&quot;,&quot;non-dropping-particle&quot;:&quot;&quot;},{&quot;family&quot;:&quot;Argüello&quot;,&quot;given&quot;:&quot;Héctor&quot;,&quot;parse-names&quot;:false,&quot;dropping-particle&quot;:&quot;&quot;,&quot;non-dropping-particle&quot;:&quot;&quot;},{&quot;family&quot;:&quot;Fernández-Villa&quot;,&quot;given&quot;:&quot;Tania&quot;,&quot;parse-names&quot;:false,&quot;dropping-particle&quot;:&quot;&quot;,&quot;non-dropping-particle&quot;:&quot;&quot;},{&quot;family&quot;:&quot;Farga-Martí&quot;,&quot;given&quot;:&quot;Maria Amparo&quot;,&quot;parse-names&quot;:false,&quot;dropping-particle&quot;:&quot;&quot;,&quot;non-dropping-particle&quot;:&quot;&quot;},{&quot;family&quot;:&quot;Domínguez-Márquez&quot;,&quot;given&quot;:&quot;Victoria&quot;,&quot;parse-names&quot;:false,&quot;dropping-particle&quot;:&quot;&quot;,&quot;non-dropping-particle&quot;:&quot;&quot;},{&quot;family&quot;:&quot;Costa-Alcalde&quot;,&quot;given&quot;:&quot;José Javier&quot;,&quot;parse-names&quot;:false,&quot;dropping-particle&quot;:&quot;&quot;,&quot;non-dropping-particle&quot;:&quot;&quot;},{&quot;family&quot;:&quot;Trastoy&quot;,&quot;given&quot;:&quot;Rocío&quot;,&quot;parse-names&quot;:false,&quot;dropping-particle&quot;:&quot;&quot;,&quot;non-dropping-particle&quot;:&quot;&quot;},{&quot;family&quot;:&quot;Barbeito-Castiñeiras&quot;,&quot;given&quot;:&quot;Gema&quot;,&quot;parse-names&quot;:false,&quot;dropping-particle&quot;:&quot;&quot;,&quot;non-dropping-particle&quot;:&quot;&quot;},{&quot;family&quot;:&quot;Coira&quot;,&quot;given&quot;:&quot;Amparo&quot;,&quot;parse-names&quot;:false,&quot;dropping-particle&quot;:&quot;&quot;,&quot;non-dropping-particle&quot;:&quot;&quot;},{&quot;family&quot;:&quot;Pérez-del-Molino&quot;,&quot;given&quot;:&quot;María Luisa&quot;,&quot;parse-names&quot;:false,&quot;dropping-particle&quot;:&quot;&quot;,&quot;non-dropping-particle&quot;:&quot;&quot;},{&quot;family&quot;:&quot;Aguilera&quot;,&quot;given&quot;:&quot;Antonio&quot;,&quot;parse-names&quot;:false,&quot;dropping-particle&quot;:&quot;&quot;,&quot;non-dropping-particle&quot;:&quot;&quot;},{&quot;family&quot;:&quot;Planas&quot;,&quot;given&quot;:&quot;Anna M.&quot;,&quot;parse-names&quot;:false,&quot;dropping-particle&quot;:&quot;&quot;,&quot;non-dropping-particle&quot;:&quot;&quot;},{&quot;family&quot;:&quot;Soriano&quot;,&quot;given&quot;:&quot;Alex&quot;,&quot;parse-names&quot;:false,&quot;dropping-particle&quot;:&quot;&quot;,&quot;non-dropping-particle&quot;:&quot;&quot;},{&quot;family&quot;:&quot;Fernandez-Cádenas&quot;,&quot;given&quot;:&quot;Israel&quot;,&quot;parse-names&quot;:false,&quot;dropping-particle&quot;:&quot;&quot;,&quot;non-dropping-particle&quot;:&quot;&quot;},{&quot;family&quot;:&quot;Pérez-Tur&quot;,&quot;given&quot;:&quot;Jordi&quot;,&quot;parse-names&quot;:false,&quot;dropping-particle&quot;:&quot;&quot;,&quot;non-dropping-particle&quot;:&quot;&quot;},{&quot;family&quot;:&quot;Marcos&quot;,&quot;given&quot;:&quot;Maria Ángeles&quot;,&quot;parse-names&quot;:false,&quot;dropping-particle&quot;:&quot;&quot;,&quot;non-dropping-particle&quot;:&quot;&quot;},{&quot;family&quot;:&quot;Moreno-Docón&quot;,&quot;given&quot;:&quot;Antonio&quot;,&quot;parse-names&quot;:false,&quot;dropping-particle&quot;:&quot;&quot;,&quot;non-dropping-particle&quot;:&quot;&quot;},{&quot;family&quot;:&quot;Viedma&quot;,&quot;given&quot;:&quot;Esther&quot;,&quot;parse-names&quot;:false,&quot;dropping-particle&quot;:&quot;&quot;,&quot;non-dropping-particle&quot;:&quot;&quot;},{&quot;family&quot;:&quot;Mingorance&quot;,&quot;given&quot;:&quot;Jesús&quot;,&quot;parse-names&quot;:false,&quot;dropping-particle&quot;:&quot;&quot;,&quot;non-dropping-particle&quot;:&quot;&quot;},{&quot;family&quot;:&quot;Galán-Montemayor&quot;,&quot;given&quot;:&quot;Juan Carlos&quot;,&quot;parse-names&quot;:false,&quot;dropping-particle&quot;:&quot;&quot;,&quot;non-dropping-particle&quot;:&quot;&quot;},{&quot;family&quot;:&quot;Parra-Grande&quot;,&quot;given&quot;:&quot;Mónica&quot;,&quot;parse-names&quot;:false,&quot;dropping-particle&quot;:&quot;&quot;,&quot;non-dropping-particle&quot;:&quot;&quot;},{&quot;family&quot;:&quot;Stadler&quot;,&quot;given&quot;:&quot;Tanja&quot;,&quot;parse-names&quot;:false,&quot;dropping-particle&quot;:&quot;&quot;,&quot;non-dropping-particle&quot;:&quot;&quot;},{&quot;family&quot;:&quot;Neher&quot;,&quot;given&quot;:&quot;Richard A.&quot;,&quot;parse-names&quot;:false,&quot;dropping-particle&quot;:&quot;&quot;,&quot;non-dropping-particle&quot;:&quot;&quot;}],&quot;container-title&quot;:&quot;Nature 2021 595:7869&quot;,&quot;accessed&quot;:{&quot;date-parts&quot;:[[2022,2,22]]},&quot;DOI&quot;:&quot;10.1038/s41586-021-03677-y&quot;,&quot;ISBN&quot;:&quot;4158602103677&quot;,&quot;ISSN&quot;:&quot;1476-4687&quot;,&quot;PMID&quot;:&quot;34098568&quot;,&quot;URL&quot;:&quot;https://www.nature.com/articles/s41586-021-03677-y&quot;,&quot;issued&quot;:{&quot;date-parts&quot;:[[2021,6,7]]},&quot;page&quot;:&quot;707-712&quot;,&quot;abstract&quot;:&quot;Following its emergence in late 2019, the spread of SARS-CoV-21,2 has been tracked by phylogenetic analysis of viral genome sequences in unprecedented detail3–5. Although the virus spread globally in early 2020 before borders closed, intercontinental travel has since been greatly reduced. However, travel within Europe resumed in the summer of 2020. Here we report on a SARS-CoV-2 variant, 20E (EU1), that was identified in Spain in early summer 2020 and subsequently spread across Europe. We find no evidence that this variant has increased transmissibility, but instead demonstrate how rising incidence in Spain, resumption of travel, and lack of effective screening and containment may explain the variant’s success. Despite travel restrictions, we estimate that 20E (EU1) was introduced hundreds of times to European countries by summertime travellers, which is likely to have undermined local efforts to minimize infection with SARS-CoV-2. Our results illustrate how a variant can rapidly become dominant even in the absence of a substantial transmission advantage in favourable epidemiological settings. Genomic surveillance is critical for understanding how travel can affect transmission of SARS-CoV-2, and thus for informing future containment strategies as travel resumes. Analysis of the spread of the 20E (EU1) variant of SARS-CoV-2 through Europe suggests that international travel and insufficient containment, rather than increased transmissibility, led to a resurgence of infections.&quot;,&quot;publisher&quot;:&quot;Nature Publishing Group&quot;,&quot;issue&quot;:&quot;7869&quot;,&quot;volume&quot;:&quot;595&quot;,&quot;expandedJournalTitle&quot;:&quot;Nature 2021 595:7869&quot;},&quot;isTemporary&quot;:false},{&quot;id&quot;:&quot;e9744afd-319c-3312-ad89-73c2ab4e7554&quot;,&quot;itemData&quot;:{&quot;type&quot;:&quot;article-journal&quot;,&quot;id&quot;:&quot;e9744afd-319c-3312-ad89-73c2ab4e7554&quot;,&quot;title&quot;:&quot;The origin and early spread of SARS-CoV-2 in Europe&quot;,&quot;author&quot;:[{&quot;family&quot;:&quot;Nadeau&quot;,&quot;given&quot;:&quot;Sarah A.&quot;,&quot;parse-names&quot;:false,&quot;dropping-particle&quot;:&quot;&quot;,&quot;non-dropping-particle&quot;:&quot;&quot;},{&quot;family&quot;:&quot;Vaughan&quot;,&quot;given&quot;:&quot;Timothy G.&quot;,&quot;parse-names&quot;:false,&quot;dropping-particle&quot;:&quot;&quot;,&quot;non-dropping-particle&quot;:&quot;&quot;},{&quot;family&quot;:&quot;Scire&quot;,&quot;given&quot;:&quot;Jérémie&quot;,&quot;parse-names&quot;:false,&quot;dropping-particle&quot;:&quot;&quot;,&quot;non-dropping-particle&quot;:&quot;&quot;},{&quot;family&quot;:&quot;Huisman&quot;,&quot;given&quot;:&quot;Jana S.&quot;,&quot;parse-names&quot;:false,&quot;dropping-particle&quot;:&quot;&quot;,&quot;non-dropping-particle&quot;:&quot;&quot;},{&quot;family&quot;:&quot;Stadler&quot;,&quot;given&quot;:&quot;Tanja&quot;,&quot;parse-names&quot;:false,&quot;dropping-particle&quot;:&quot;&quot;,&quot;non-dropping-particle&quot;:&quot;&quot;}],&quot;container-title&quot;:&quot;Proceedings of the National Academy of Sciences of the United States of America&quot;,&quot;DOI&quot;:&quot;10.1073/pnas.2012008118&quot;,&quot;ISSN&quot;:&quot;10916490&quot;,&quot;issued&quot;:{&quot;date-parts&quot;:[[2021]]},&quot;abstract&quot;:&quot;The investigation of migratory patterns during the SARS-CoV-2 pandemic before spring 2020 border closures in Europe is a crucial first step toward an in-depth evaluation of border closure policies. Here we analyze viral genome sequences using a phylodynamic model with geographic structure to estimate the origin and spread of SARS-CoV-2 in Europe prior to border closures. Based on SARS-CoV-2 genomes, we reconstruct a partial transmission tree of the early pandemic and coinfer the geographic location of ancestral lineages as well as the number of migration events into and between European regions. We find that the predominant lineage spreading in Europe during this time has a most recent common ancestor in Italy and was probably seeded by a transmission event in either Hubei, China or Germany. We do not find evidence for preferential migration paths from Hubei into different European regions or from each European region to the others. Sustained local transmission is first evident in Italy and then shortly thereafter in the other European regions considered. Before the first border closures in Europe, we estimate that the rate of occurrence of new cases from within-country transmission was within the bounds of the estimated rate of new cases from migration. In summary, our analysis offers a view on the early state of the epidemic in Europe and on migration patterns of the virus before border closures. This information will enable further study of the necessity and timeliness of border closures.&quot;,&quot;issue&quot;:&quot;9&quot;,&quot;volume&quot;:&quot;118&quot;,&quot;expandedJournalTitle&quot;:&quot;Proceedings of the National Academy of Sciences of the United States of America&quot;},&quot;isTemporary&quot;:false}],&quot;citationTag&quot;:&quot;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&quot;},{&quot;citationID&quot;:&quot;MENDELEY_CITATION_2b09b2f5-60b2-4f77-96f5-448b868bdadb&quot;,&quot;properties&quot;:{&quot;noteIndex&quot;:0},&quot;isEdited&quot;:false,&quot;manualOverride&quot;:{&quot;isManuallyOverridden&quot;:false,&quot;citeprocText&quot;:&quot;&lt;sup&gt;16,25&lt;/sup&gt;&quot;,&quot;manualOverrideText&quot;:&quot;&quot;},&quot;citationTag&quot;:&quot;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&quot;,&quot;citationItems&quot;:[{&quot;id&quot;:&quot;b8a71f0e-a0a9-3297-a405-e6efc6d96e7e&quot;,&quot;itemData&quot;:{&quot;type&quot;:&quot;article-journal&quot;,&quot;id&quot;:&quot;b8a71f0e-a0a9-3297-a405-e6efc6d96e7e&quot;,&quot;title&quot;:&quot;The emergence of SARS-CoV-2 in Europe and North America&quot;,&quot;author&quot;:[{&quot;family&quot;:&quot;Worobey&quot;,&quot;given&quot;:&quot;Michael&quot;,&quot;parse-names&quot;:false,&quot;dropping-particle&quot;:&quot;&quot;,&quot;non-dropping-particle&quot;:&quot;&quot;},{&quot;family&quot;:&quot;Pekar&quot;,&quot;given&quot;:&quot;Jonathan&quot;,&quot;parse-names&quot;:false,&quot;dropping-particle&quot;:&quot;&quot;,&quot;non-dropping-particle&quot;:&quot;&quot;},{&quot;family&quot;:&quot;Larsen&quot;,&quot;given&quot;:&quot;Brendan B.&quot;,&quot;parse-names&quot;:false,&quot;dropping-particle&quot;:&quot;&quot;,&quot;non-dropping-particle&quot;:&quot;&quot;},{&quot;family&quot;:&quot;Nelson&quot;,&quot;given&quot;:&quot;Martha I.&quot;,&quot;parse-names&quot;:false,&quot;dropping-particle&quot;:&quot;&quot;,&quot;non-dropping-particle&quot;:&quot;&quot;},{&quot;family&quot;:&quot;Hill&quot;,&quot;given&quot;:&quot;Verity&quot;,&quot;parse-names&quot;:false,&quot;dropping-particle&quot;:&quot;&quot;,&quot;non-dropping-particle&quot;:&quot;&quot;},{&quot;family&quot;:&quot;Joy&quot;,&quot;given&quot;:&quot;Jeffrey B.&quot;,&quot;parse-names&quot;:false,&quot;dropping-particle&quot;:&quot;&quot;,&quot;non-dropping-particle&quot;:&quot;&quot;},{&quot;family&quot;:&quot;Rambaut&quot;,&quot;given&quot;:&quot;Andrew&quot;,&quot;parse-names&quot;:false,&quot;dropping-particle&quot;:&quot;&quot;,&quot;non-dropping-particle&quot;:&quot;&quot;},{&quot;family&quot;:&quot;Suchard&quot;,&quot;given&quot;:&quot;Marc A.&quot;,&quot;parse-names&quot;:false,&quot;dropping-particle&quot;:&quot;&quot;,&quot;non-dropping-particle&quot;:&quot;&quot;},{&quot;family&quot;:&quot;Wertheim&quot;,&quot;given&quot;:&quot;Joel O.&quot;,&quot;parse-names&quot;:false,&quot;dropping-particle&quot;:&quot;&quot;,&quot;non-dropping-particle&quot;:&quot;&quot;},{&quot;family&quot;:&quot;Lemey&quot;,&quot;given&quot;:&quot;Philippe&quot;,&quot;parse-names&quot;:false,&quot;dropping-particle&quot;:&quot;&quot;,&quot;non-dropping-particle&quot;:&quot;&quot;}],&quot;container-title&quot;:&quot;Science&quot;,&quot;accessed&quot;:{&quot;date-parts&quot;:[[2022,3,16]]},&quot;DOI&quot;:&quot;10.1126/SCIENCE.ABC8169/SUPPL_FILE/PAPV2.PDF&quot;,&quot;ISSN&quot;:&quot;10959203&quot;,&quot;PMID&quot;:&quot;32912998&quot;,&quot;URL&quot;:&quot;https://www.science.org/doi/abs/10.1126/science.abc8169&quot;,&quot;issued&quot;:{&quot;date-parts&quot;:[[2020,10,30]]},&quot;page&quot;:&quot;564-570&quot;,&quot;abstract&quot;:&quot;Accurate understanding of the global spread of emerging viruses is critical for public health responses and for anticipating and preventing future outbreaks. Here we elucidate when, where, and how the earliest sustained severe acute respiratory syndrome coronavirus 2 (SARS-CoV-2) transmission networks became established in Europe and North America. Our results suggest that rapid early interventions successfully prevented early introductions of the virus from taking hold in Germany and the United States. Other, later introductions of the virus from China to both Italy and Washington state, United States, founded the earliest sustained European and North America transmission networks. Our analyses demonstrate the effectiveness of public health measures in preventing onward transmission and show that intensive testing and contact tracing could have prevented SARS-CoV-2 outbreaks from becoming established in these regions.&quot;,&quot;publisher&quot;:&quot;American Association for the Advancement of Science&quot;,&quot;issue&quot;:&quot;6516&quot;,&quot;volume&quot;:&quot;370&quot;,&quot;expandedJournalTitle&quot;:&quot;Science&quot;},&quot;isTemporary&quot;:false},{&quot;id&quot;:&quot;8198f197-de43-31fa-8b19-3f5bc68970a3&quot;,&quot;itemData&quot;:{&quot;type&quot;:&quot;article-journal&quot;,&quot;id&quot;:&quot;8198f197-de43-31fa-8b19-3f5bc68970a3&quot;,&quot;title&quot;:&quot;Rapid SARS-CoV-2 whole-genome sequencing and analysis for informed public health decision-making in the Netherlands&quot;,&quot;author&quot;:[{&quot;family&quot;:&quot;Oude Munnink&quot;,&quot;given&quot;:&quot;Bas B.&quot;,&quot;parse-names&quot;:false,&quot;dropping-particle&quot;:&quot;&quot;,&quot;non-dropping-particle&quot;:&quot;&quot;},{&quot;family&quot;:&quot;Nieuwenhuijse&quot;,&quot;given&quot;:&quot;David F.&quot;,&quot;parse-names&quot;:false,&quot;dropping-particle&quot;:&quot;&quot;,&quot;non-dropping-particle&quot;:&quot;&quot;},{&quot;family&quot;:&quot;Stein&quot;,&quot;given&quot;:&quot;Mart&quot;,&quot;parse-names&quot;:false,&quot;dropping-particle&quot;:&quot;&quot;,&quot;non-dropping-particle&quot;:&quot;&quot;},{&quot;family&quot;:&quot;O’Toole&quot;,&quot;given&quot;:&quot;Áine&quot;,&quot;parse-names&quot;:false,&quot;dropping-particle&quot;:&quot;&quot;,&quot;non-dropping-particle&quot;:&quot;&quot;},{&quot;family&quot;:&quot;Haverkate&quot;,&quot;given&quot;:&quot;Manon&quot;,&quot;parse-names&quot;:false,&quot;dropping-particle&quot;:&quot;&quot;,&quot;non-dropping-particle&quot;:&quot;&quot;},{&quot;family&quot;:&quot;Mollers&quot;,&quot;given&quot;:&quot;Madelief&quot;,&quot;parse-names&quot;:false,&quot;dropping-particle&quot;:&quot;&quot;,&quot;non-dropping-particle&quot;:&quot;&quot;},{&quot;family&quot;:&quot;Kamga&quot;,&quot;given&quot;:&quot;Sandra K.&quot;,&quot;parse-names&quot;:false,&quot;dropping-particle&quot;:&quot;&quot;,&quot;non-dropping-particle&quot;:&quot;&quot;},{&quot;family&quot;:&quot;Schapendonk&quot;,&quot;given&quot;:&quot;Claudia&quot;,&quot;parse-names&quot;:false,&quot;dropping-particle&quot;:&quot;&quot;,&quot;non-dropping-particle&quot;:&quot;&quot;},{&quot;family&quot;:&quot;Pronk&quot;,&quot;given&quot;:&quot;Mark&quot;,&quot;parse-names&quot;:false,&quot;dropping-particle&quot;:&quot;&quot;,&quot;non-dropping-particle&quot;:&quot;&quot;},{&quot;family&quot;:&quot;Lexmond&quot;,&quot;given&quot;:&quot;Pascal&quot;,&quot;parse-names&quot;:false,&quot;dropping-particle&quot;:&quot;&quot;,&quot;non-dropping-particle&quot;:&quot;&quot;},{&quot;family&quot;:&quot;Linden&quot;,&quot;given&quot;:&quot;Anne&quot;,&quot;parse-names&quot;:false,&quot;dropping-particle&quot;:&quot;&quot;,&quot;non-dropping-particle&quot;:&quot;van der&quot;},{&quot;family&quot;:&quot;Bestebroer&quot;,&quot;given&quot;:&quot;Theo&quot;,&quot;parse-names&quot;:false,&quot;dropping-particle&quot;:&quot;&quot;,&quot;non-dropping-particle&quot;:&quot;&quot;},{&quot;family&quot;:&quot;Chestakova&quot;,&quot;given&quot;:&quot;Irina&quot;,&quot;parse-names&quot;:false,&quot;dropping-particle&quot;:&quot;&quot;,&quot;non-dropping-particle&quot;:&quot;&quot;},{&quot;family&quot;:&quot;Overmars&quot;,&quot;given&quot;:&quot;Ronald J.&quot;,&quot;parse-names&quot;:false,&quot;dropping-particle&quot;:&quot;&quot;,&quot;non-dropping-particle&quot;:&quot;&quot;},{&quot;family&quot;:&quot;Nieuwkoop&quot;,&quot;given&quot;:&quot;Stefan&quot;,&quot;parse-names&quot;:false,&quot;dropping-particle&quot;:&quot;&quot;,&quot;non-dropping-particle&quot;:&quot;van&quot;},{&quot;family&quot;:&quot;Molenkamp&quot;,&quot;given&quot;:&quot;Richard&quot;,&quot;parse-names&quot;:false,&quot;dropping-particle&quot;:&quot;&quot;,&quot;non-dropping-particle&quot;:&quot;&quot;},{&quot;family&quot;:&quot;Eijk&quot;,&quot;given&quot;:&quot;Annemiek A.&quot;,&quot;parse-names&quot;:false,&quot;dropping-particle&quot;:&quot;&quot;,&quot;non-dropping-particle&quot;:&quot;van der&quot;},{&quot;family&quot;:&quot;GeurtsvanKessel&quot;,&quot;given&quot;:&quot;Corine&quot;,&quot;parse-names&quot;:false,&quot;dropping-particle&quot;:&quot;&quot;,&quot;non-dropping-particle&quot;:&quot;&quot;},{&quot;family&quot;:&quot;Vennema&quot;,&quot;given&quot;:&quot;Harry&quot;,&quot;parse-names&quot;:false,&quot;dropping-particle&quot;:&quot;&quot;,&quot;non-dropping-particle&quot;:&quot;&quot;},{&quot;family&quot;:&quot;Meijer&quot;,&quot;given&quot;:&quot;Adam&quot;,&quot;parse-names&quot;:false,&quot;dropping-particle&quot;:&quot;&quot;,&quot;non-dropping-particle&quot;:&quot;&quot;},{&quot;family&quot;:&quot;Rambaut&quot;,&quot;given&quot;:&quot;Andrew&quot;,&quot;parse-names&quot;:false,&quot;dropping-particle&quot;:&quot;&quot;,&quot;non-dropping-particle&quot;:&quot;&quot;},{&quot;family&quot;:&quot;Dissel&quot;,&quot;given&quot;:&quot;Jaap&quot;,&quot;parse-names&quot;:false,&quot;dropping-particle&quot;:&quot;&quot;,&quot;non-dropping-particle&quot;:&quot;van&quot;},{&quot;family&quot;:&quot;Sikkema&quot;,&quot;given&quot;:&quot;Reina S.&quot;,&quot;parse-names&quot;:false,&quot;dropping-particle&quot;:&quot;&quot;,&quot;non-dropping-particle&quot;:&quot;&quot;},{&quot;family&quot;:&quot;Timen&quot;,&quot;given&quot;:&quot;Aura&quot;,&quot;parse-names&quot;:false,&quot;dropping-particle&quot;:&quot;&quot;,&quot;non-dropping-particle&quot;:&quot;&quot;},{&quot;family&quot;:&quot;Koopmans&quot;,&quot;given&quot;:&quot;Marion&quot;,&quot;parse-names&quot;:false,&quot;dropping-particle&quot;:&quot;&quot;,&quot;non-dropping-particle&quot;:&quot;&quot;},{&quot;family&quot;:&quot;Oudehuis&quot;,&quot;given&quot;:&quot;G. J.A.P.M.&quot;,&quot;parse-names&quot;:false,&quot;dropping-particle&quot;:&quot;&quot;,&quot;non-dropping-particle&quot;:&quot;&quot;},{&quot;family&quot;:&quot;Schinkel&quot;,&quot;given&quot;:&quot;Janke&quot;,&quot;parse-names&quot;:false,&quot;dropping-particle&quot;:&quot;&quot;,&quot;non-dropping-particle&quot;:&quot;&quot;},{&quot;family&quot;:&quot;Kluytmans&quot;,&quot;given&quot;:&quot;Jan&quot;,&quot;parse-names&quot;:false,&quot;dropping-particle&quot;:&quot;&quot;,&quot;non-dropping-particle&quot;:&quot;&quot;},{&quot;family&quot;:&quot;Kluytmans-van den Bergh&quot;,&quot;given&quot;:&quot;Marjolein&quot;,&quot;parse-names&quot;:false,&quot;dropping-particle&quot;:&quot;&quot;,&quot;non-dropping-particle&quot;:&quot;&quot;},{&quot;family&quot;:&quot;Bijllaardt&quot;,&quot;given&quot;:&quot;Wouter&quot;,&quot;parse-names&quot;:false,&quot;dropping-particle&quot;:&quot;&quot;,&quot;non-dropping-particle&quot;:&quot;van den&quot;},{&quot;family&quot;:&quot;Berntvelsen&quot;,&quot;given&quot;:&quot;Robbert G.&quot;,&quot;parse-names&quot;:false,&quot;dropping-particle&quot;:&quot;&quot;,&quot;non-dropping-particle&quot;:&quot;&quot;},{&quot;family&quot;:&quot;Rijen&quot;,&quot;given&quot;:&quot;Miranda M.L.&quot;,&quot;parse-names&quot;:false,&quot;dropping-particle&quot;:&quot;&quot;,&quot;non-dropping-particle&quot;:&quot;van&quot;},{&quot;family&quot;:&quot;Schneeberger&quot;,&quot;given&quot;:&quot;Peter&quot;,&quot;parse-names&quot;:false,&quot;dropping-particle&quot;:&quot;&quot;,&quot;non-dropping-particle&quot;:&quot;&quot;},{&quot;family&quot;:&quot;Pas&quot;,&quot;given&quot;:&quot;Suzan&quot;,&quot;parse-names&quot;:false,&quot;dropping-particle&quot;:&quot;&quot;,&quot;non-dropping-particle&quot;:&quot;&quot;},{&quot;family&quot;:&quot;Diederen&quot;,&quot;given&quot;:&quot;Bram M.&quot;,&quot;parse-names&quot;:false,&quot;dropping-particle&quot;:&quot;&quot;,&quot;non-dropping-particle&quot;:&quot;&quot;},{&quot;family&quot;:&quot;Bergmans&quot;,&quot;given&quot;:&quot;Anneke M.C.&quot;,&quot;parse-names&quot;:false,&quot;dropping-particle&quot;:&quot;&quot;,&quot;non-dropping-particle&quot;:&quot;&quot;},{&quot;family&quot;:&quot;Eijk&quot;,&quot;given&quot;:&quot;P. A.Verspui&quot;,&quot;parse-names&quot;:false,&quot;dropping-particle&quot;:&quot;&quot;,&quot;non-dropping-particle&quot;:&quot;van der&quot;},{&quot;family&quot;:&quot;Verweij&quot;,&quot;given&quot;:&quot;Jaco&quot;,&quot;parse-names&quot;:false,&quot;dropping-particle&quot;:&quot;&quot;,&quot;non-dropping-particle&quot;:&quot;&quot;},{&quot;family&quot;:&quot;Buiting&quot;,&quot;given&quot;:&quot;Anton G.N.&quot;,&quot;parse-names&quot;:false,&quot;dropping-particle&quot;:&quot;&quot;,&quot;non-dropping-particle&quot;:&quot;&quot;},{&quot;family&quot;:&quot;Streefkerk&quot;,&quot;given&quot;:&quot;Roel&quot;,&quot;parse-names&quot;:false,&quot;dropping-particle&quot;:&quot;&quot;,&quot;non-dropping-particle&quot;:&quot;&quot;},{&quot;family&quot;:&quot;Aldenkamp&quot;,&quot;given&quot;:&quot;A. P.&quot;,&quot;parse-names&quot;:false,&quot;dropping-particle&quot;:&quot;&quot;,&quot;non-dropping-particle&quot;:&quot;&quot;},{&quot;family&quot;:&quot;Man&quot;,&quot;given&quot;:&quot;P.&quot;,&quot;parse-names&quot;:false,&quot;dropping-particle&quot;:&quot;&quot;,&quot;non-dropping-particle&quot;:&quot;de&quot;},{&quot;family&quot;:&quot;Koelemal&quot;,&quot;given&quot;:&quot;J. G.M.&quot;,&quot;parse-names&quot;:false,&quot;dropping-particle&quot;:&quot;&quot;,&quot;non-dropping-particle&quot;:&quot;&quot;},{&quot;family&quot;:&quot;Ong&quot;,&quot;given&quot;:&quot;D.&quot;,&quot;parse-names&quot;:false,&quot;dropping-particle&quot;:&quot;&quot;,&quot;non-dropping-particle&quot;:&quot;&quot;},{&quot;family&quot;:&quot;Paltansing&quot;,&quot;given&quot;:&quot;S.&quot;,&quot;parse-names&quot;:false,&quot;dropping-particle&quot;:&quot;&quot;,&quot;non-dropping-particle&quot;:&quot;&quot;},{&quot;family&quot;:&quot;Veassen&quot;,&quot;given&quot;:&quot;N.&quot;,&quot;parse-names&quot;:false,&quot;dropping-particle&quot;:&quot;&quot;,&quot;non-dropping-particle&quot;:&quot;&quot;},{&quot;family&quot;:&quot;Sleven&quot;,&quot;given&quot;:&quot;Jacqueline&quot;,&quot;parse-names&quot;:false,&quot;dropping-particle&quot;:&quot;&quot;,&quot;non-dropping-particle&quot;:&quot;&quot;},{&quot;family&quot;:&quot;Bakker&quot;,&quot;given&quot;:&quot;Leendert&quot;,&quot;parse-names&quot;:false,&quot;dropping-particle&quot;:&quot;&quot;,&quot;non-dropping-particle&quot;:&quot;&quot;},{&quot;family&quot;:&quot;Brockhoff&quot;,&quot;given&quot;:&quot;Heinrich&quot;,&quot;parse-names&quot;:false,&quot;dropping-particle&quot;:&quot;&quot;,&quot;non-dropping-particle&quot;:&quot;&quot;},{&quot;family&quot;:&quot;Rietveld&quot;,&quot;given&quot;:&quot;Ariene&quot;,&quot;parse-names&quot;:false,&quot;dropping-particle&quot;:&quot;&quot;,&quot;non-dropping-particle&quot;:&quot;&quot;},{&quot;family&quot;:&quot;Slijkerman Megelink&quot;,&quot;given&quot;:&quot;Fred&quot;,&quot;parse-names&quot;:false,&quot;dropping-particle&quot;:&quot;&quot;,&quot;non-dropping-particle&quot;:&quot;&quot;},{&quot;family&quot;:&quot;Cohen Stuart&quot;,&quot;given&quot;:&quot;James&quot;,&quot;parse-names&quot;:false,&quot;dropping-particle&quot;:&quot;&quot;,&quot;non-dropping-particle&quot;:&quot;&quot;},{&quot;family&quot;:&quot;Vries&quot;,&quot;given&quot;:&quot;Anne&quot;,&quot;parse-names&quot;:false,&quot;dropping-particle&quot;:&quot;&quot;,&quot;non-dropping-particle&quot;:&quot;de&quot;},{&quot;family&quot;:&quot;Reijden&quot;,&quot;given&quot;:&quot;Wil&quot;,&quot;parse-names&quot;:false,&quot;dropping-particle&quot;:&quot;&quot;,&quot;non-dropping-particle&quot;:&quot;van der&quot;},{&quot;family&quot;:&quot;Ros&quot;,&quot;given&quot;:&quot;A.&quot;,&quot;parse-names&quot;:false,&quot;dropping-particle&quot;:&quot;&quot;,&quot;non-dropping-particle&quot;:&quot;&quot;},{&quot;family&quot;:&quot;Lodder&quot;,&quot;given&quot;:&quot;Esther&quot;,&quot;parse-names&quot;:false,&quot;dropping-particle&quot;:&quot;&quot;,&quot;non-dropping-particle&quot;:&quot;&quot;},{&quot;family&quot;:&quot;Verspui-van der Eijk&quot;,&quot;given&quot;:&quot;Ellen&quot;,&quot;parse-names&quot;:false,&quot;dropping-particle&quot;:&quot;&quot;,&quot;non-dropping-particle&quot;:&quot;&quot;},{&quot;family&quot;:&quot;Huijskens&quot;,&quot;given&quot;:&quot;Inge&quot;,&quot;parse-names&quot;:false,&quot;dropping-particle&quot;:&quot;&quot;,&quot;non-dropping-particle&quot;:&quot;&quot;},{&quot;family&quot;:&quot;Kraan&quot;,&quot;given&quot;:&quot;E. M.&quot;,&quot;parse-names&quot;:false,&quot;dropping-particle&quot;:&quot;&quot;,&quot;non-dropping-particle&quot;:&quot;&quot;},{&quot;family&quot;:&quot;Linden&quot;,&quot;given&quot;:&quot;M. P.M.&quot;,&quot;parse-names&quot;:false,&quot;dropping-particle&quot;:&quot;&quot;,&quot;non-dropping-particle&quot;:&quot;van der&quot;},{&quot;family&quot;:&quot;Debast&quot;,&quot;given&quot;:&quot;S. B.&quot;,&quot;parse-names&quot;:false,&quot;dropping-particle&quot;:&quot;&quot;,&quot;non-dropping-particle&quot;:&quot;&quot;},{&quot;family&quot;:&quot;Naiemi&quot;,&quot;given&quot;:&quot;N.&quot;,&quot;parse-names&quot;:false,&quot;dropping-particle&quot;:&quot;al&quot;,&quot;non-dropping-particle&quot;:&quot;&quot;},{&quot;family&quot;:&quot;Kroes&quot;,&quot;given&quot;:&quot;A. C.M.&quot;,&quot;parse-names&quot;:false,&quot;dropping-particle&quot;:&quot;&quot;,&quot;non-dropping-particle&quot;:&quot;&quot;},{&quot;family&quot;:&quot;Damen&quot;,&quot;given&quot;:&quot;Marjolein&quot;,&quot;parse-names&quot;:false,&quot;dropping-particle&quot;:&quot;&quot;,&quot;non-dropping-particle&quot;:&quot;&quot;},{&quot;family&quot;:&quot;Dinant&quot;,&quot;given&quot;:&quot;Sander&quot;,&quot;parse-names&quot;:false,&quot;dropping-particle&quot;:&quot;&quot;,&quot;non-dropping-particle&quot;:&quot;&quot;},{&quot;family&quot;:&quot;Lekkerkerk&quot;,&quot;given&quot;:&quot;Sybren&quot;,&quot;parse-names&quot;:false,&quot;dropping-particle&quot;:&quot;&quot;,&quot;non-dropping-particle&quot;:&quot;&quot;},{&quot;family&quot;:&quot;Pontesilli&quot;,&quot;given&quot;:&quot;Oscar&quot;,&quot;parse-names&quot;:false,&quot;dropping-particle&quot;:&quot;&quot;,&quot;non-dropping-particle&quot;:&quot;&quot;},{&quot;family&quot;:&quot;Smit&quot;,&quot;given&quot;:&quot;Pieter&quot;,&quot;parse-names&quot;:false,&quot;dropping-particle&quot;:&quot;&quot;,&quot;non-dropping-particle&quot;:&quot;&quot;},{&quot;family&quot;:&quot;Tienen&quot;,&quot;given&quot;:&quot;Carla&quot;,&quot;parse-names&quot;:false,&quot;dropping-particle&quot;:&quot;&quot;,&quot;non-dropping-particle&quot;:&quot;van&quot;},{&quot;family&quot;:&quot;Godschalk&quot;,&quot;given&quot;:&quot;P. C.R.&quot;,&quot;parse-names&quot;:false,&quot;dropping-particle&quot;:&quot;&quot;,&quot;non-dropping-particle&quot;:&quot;&quot;},{&quot;family&quot;:&quot;Pelt&quot;,&quot;given&quot;:&quot;Jorien&quot;,&quot;parse-names&quot;:false,&quot;dropping-particle&quot;:&quot;&quot;,&quot;non-dropping-particle&quot;:&quot;van&quot;},{&quot;family&quot;:&quot;Ott&quot;,&quot;given&quot;:&quot;Alewijn&quot;,&quot;parse-names&quot;:false,&quot;dropping-particle&quot;:&quot;&quot;,&quot;non-dropping-particle&quot;:&quot;&quot;},{&quot;family&quot;:&quot;Weijden&quot;,&quot;given&quot;:&quot;Charlie&quot;,&quot;parse-names&quot;:false,&quot;dropping-particle&quot;:&quot;&quot;,&quot;non-dropping-particle&quot;:&quot;van der&quot;},{&quot;family&quot;:&quot;Wertheim&quot;,&quot;given&quot;:&quot;Heiman&quot;,&quot;parse-names&quot;:false,&quot;dropping-particle&quot;:&quot;&quot;,&quot;non-dropping-particle&quot;:&quot;&quot;},{&quot;family&quot;:&quot;Rahamat-Langendoen&quot;,&quot;given&quot;:&quot;Janette&quot;,&quot;parse-names&quot;:false,&quot;dropping-particle&quot;:&quot;&quot;,&quot;non-dropping-particle&quot;:&quot;&quot;},{&quot;family&quot;:&quot;Reimerink&quot;,&quot;given&quot;:&quot;Johan&quot;,&quot;parse-names&quot;:false,&quot;dropping-particle&quot;:&quot;&quot;,&quot;non-dropping-particle&quot;:&quot;&quot;},{&quot;family&quot;:&quot;Bodewes&quot;,&quot;given&quot;:&quot;Rogier&quot;,&quot;parse-names&quot;:false,&quot;dropping-particle&quot;:&quot;&quot;,&quot;non-dropping-particle&quot;:&quot;&quot;},{&quot;family&quot;:&quot;Duizer&quot;,&quot;given&quot;:&quot;Erwin&quot;,&quot;parse-names&quot;:false,&quot;dropping-particle&quot;:&quot;&quot;,&quot;non-dropping-particle&quot;:&quot;&quot;},{&quot;family&quot;:&quot;Veer&quot;,&quot;given&quot;:&quot;Bas&quot;,&quot;parse-names&quot;:false,&quot;dropping-particle&quot;:&quot;&quot;,&quot;non-dropping-particle&quot;:&quot;van der&quot;},{&quot;family&quot;:&quot;Reusken&quot;,&quot;given&quot;:&quot;Chantal&quot;,&quot;parse-names&quot;:false,&quot;dropping-particle&quot;:&quot;&quot;,&quot;non-dropping-particle&quot;:&quot;&quot;},{&quot;family&quot;:&quot;Lutgens&quot;,&quot;given&quot;:&quot;Suzanne&quot;,&quot;parse-names&quot;:false,&quot;dropping-particle&quot;:&quot;&quot;,&quot;non-dropping-particle&quot;:&quot;&quot;},{&quot;family&quot;:&quot;Schneeberger&quot;,&quot;given&quot;:&quot;Peter&quot;,&quot;parse-names&quot;:false,&quot;dropping-particle&quot;:&quot;&quot;,&quot;non-dropping-particle&quot;:&quot;&quot;},{&quot;family&quot;:&quot;Hermans&quot;,&quot;given&quot;:&quot;Mirjam&quot;,&quot;parse-names&quot;:false,&quot;dropping-particle&quot;:&quot;&quot;,&quot;non-dropping-particle&quot;:&quot;&quot;},{&quot;family&quot;:&quot;Wever&quot;,&quot;given&quot;:&quot;P.&quot;,&quot;parse-names&quot;:false,&quot;dropping-particle&quot;:&quot;&quot;,&quot;non-dropping-particle&quot;:&quot;&quot;},{&quot;family&quot;:&quot;Leenders&quot;,&quot;given&quot;:&quot;A.&quot;,&quot;parse-names&quot;:false,&quot;dropping-particle&quot;:&quot;&quot;,&quot;non-dropping-particle&quot;:&quot;&quot;},{&quot;family&quot;:&quot;Waarbeek&quot;,&quot;given&quot;:&quot;Henriette&quot;,&quot;parse-names&quot;:false,&quot;dropping-particle&quot;:&quot;&quot;,&quot;non-dropping-particle&quot;:&quot;ter&quot;},{&quot;family&quot;:&quot;Hoebe&quot;,&quot;given&quot;:&quot;Christian&quot;,&quot;parse-names&quot;:false,&quot;dropping-particle&quot;:&quot;&quot;,&quot;non-dropping-particle&quot;:&quot;&quot;}],&quot;container-title&quot;:&quot;Nature Medicine&quot;,&quot;accessed&quot;:{&quot;date-parts&quot;:[[2021,6,5]]},&quot;DOI&quot;:&quot;10.1038/s41591-020-0997-y&quot;,&quot;ISSN&quot;:&quot;1546170X&quot;,&quot;PMID&quot;:&quot;32678356&quot;,&quot;URL&quot;:&quot;https://www.nature.com/articles/s41591-020-0997-y&quot;,&quot;issued&quot;:{&quot;date-parts&quot;:[[2020,9,1]]},&quot;page&quot;:&quot;1405-1410&quot;,&quot;abstract&quot;:&quot;In late December 2019, a cluster of cases of pneumonia of unknown etiology were reported linked to a market in Wuhan, China1. The causative agent was identified as the species Severe acute respiratory syndrome-related coronavirus and was named SARS-CoV-2 (ref. 2). By 16 April the virus had spread to 185 different countries, infected over 2,000,000 people and resulted in over 130,000 deaths3. In the Netherlands, the first case of SARS-CoV-2 was notified on 27 February. The outbreak started with several different introductory events from Italy, Austria, Germany and France followed by local amplification in, and later also outside, the south of the Netherlands. The combination of near to real-time whole-genome sequence analysis and epidemiology resulted in reliable assessments of the extent of SARS-CoV-2 transmission in the community, facilitating early decision-making to control local transmission of SARS-CoV-2 in the Netherlands. We demonstrate how these data were generated and analyzed, and how SARS-CoV-2 whole-genome sequencing, in combination with epidemiological data, was used to inform public health decision-making in the Netherlands.&quot;,&quot;publisher&quot;:&quot;Nature Research&quot;,&quot;issue&quot;:&quot;9&quot;,&quot;volume&quot;:&quot;26&quot;,&quot;expandedJournalTitle&quot;:&quot;Nature Medicine&quot;},&quot;isTemporary&quot;:false}]},{&quot;citationID&quot;:&quot;MENDELEY_CITATION_760eb575-33e0-401d-af0e-279405bf34df&quot;,&quot;properties&quot;:{&quot;noteIndex&quot;:0},&quot;isEdited&quot;:false,&quot;manualOverride&quot;:{&quot;isManuallyOverridden&quot;:false,&quot;citeprocText&quot;:&quot;&lt;sup&gt;26&lt;/sup&gt;&quot;,&quot;manualOverrideText&quot;:&quot;&quot;},&quot;citationItems&quot;:[{&quot;id&quot;:&quot;f5b1fd81-c334-3772-bc23-6ca27fde3f3c&quot;,&quot;itemData&quot;:{&quot;type&quot;:&quot;article-journal&quot;,&quot;id&quot;:&quot;f5b1fd81-c334-3772-bc23-6ca27fde3f3c&quot;,&quot;title&quot;:&quot;Rapid epidemic expansion of the SARS-CoV-2 Omicron variant in southern Africa&quot;,&quot;author&quot;:[{&quot;family&quot;:&quot;Viana&quot;,&quot;given&quot;:&quot;Raquel&quot;,&quot;parse-names&quot;:false,&quot;dropping-particle&quot;:&quot;&quot;,&quot;non-dropping-particle&quot;:&quot;&quot;},{&quot;family&quot;:&quot;Moyo&quot;,&quot;given&quot;:&quot;Sikhulile&quot;,&quot;parse-names&quot;:false,&quot;dropping-particle&quot;:&quot;&quot;,&quot;non-dropping-particle&quot;:&quot;&quot;},{&quot;family&quot;:&quot;Amoako&quot;,&quot;given&quot;:&quot;Daniel G.&quot;,&quot;parse-names&quot;:false,&quot;dropping-particle&quot;:&quot;&quot;,&quot;non-dropping-particle&quot;:&quot;&quot;},{&quot;family&quot;:&quot;Tegally&quot;,&quot;given&quot;:&quot;Houriiyah&quot;,&quot;parse-names&quot;:false,&quot;dropping-particle&quot;:&quot;&quot;,&quot;non-dropping-particle&quot;:&quot;&quot;},{&quot;family&quot;:&quot;Scheepers&quot;,&quot;given&quot;:&quot;Cathrine&quot;,&quot;parse-names&quot;:false,&quot;dropping-particle&quot;:&quot;&quot;,&quot;non-dropping-particle&quot;:&quot;&quot;},{&quot;family&quot;:&quot;Althaus&quot;,&quot;given&quot;:&quot;Christian L.&quot;,&quot;parse-names&quot;:false,&quot;dropping-particle&quot;:&quot;&quot;,&quot;non-dropping-particle&quot;:&quot;&quot;},{&quot;family&quot;:&quot;Anyaneji&quot;,&quot;given&quot;:&quot;Ugochukwu J.&quot;,&quot;parse-names&quot;:false,&quot;dropping-particle&quot;:&quot;&quot;,&quot;non-dropping-particle&quot;:&quot;&quot;},{&quot;family&quot;:&quot;Bester&quot;,&quot;given&quot;:&quot;Phillip A.&quot;,&quot;parse-names&quot;:false,&quot;dropping-particle&quot;:&quot;&quot;,&quot;non-dropping-particle&quot;:&quot;&quot;},{&quot;family&quot;:&quot;Boni&quot;,&quot;given&quot;:&quot;Maciej F.&quot;,&quot;parse-names&quot;:false,&quot;dropping-particle&quot;:&quot;&quot;,&quot;non-dropping-particle&quot;:&quot;&quot;},{&quot;family&quot;:&quot;Chand&quot;,&quot;given&quot;:&quot;Mohammed&quot;,&quot;parse-names&quot;:false,&quot;dropping-particle&quot;:&quot;&quot;,&quot;non-dropping-particle&quot;:&quot;&quot;},{&quot;family&quot;:&quot;Choga&quot;,&quot;given&quot;:&quot;Wonderful T.&quot;,&quot;parse-names&quot;:false,&quot;dropping-particle&quot;:&quot;&quot;,&quot;non-dropping-particle&quot;:&quot;&quot;},{&quot;family&quot;:&quot;Colquhoun&quot;,&quot;given&quot;:&quot;Rachel&quot;,&quot;parse-names&quot;:false,&quot;dropping-particle&quot;:&quot;&quot;,&quot;non-dropping-particle&quot;:&quot;&quot;},{&quot;family&quot;:&quot;Davids&quot;,&quot;given&quot;:&quot;Michaela&quot;,&quot;parse-names&quot;:false,&quot;dropping-particle&quot;:&quot;&quot;,&quot;non-dropping-particle&quot;:&quot;&quot;},{&quot;family&quot;:&quot;Deforche&quot;,&quot;given&quot;:&quot;Koen&quot;,&quot;parse-names&quot;:false,&quot;dropping-particle&quot;:&quot;&quot;,&quot;non-dropping-particle&quot;:&quot;&quot;},{&quot;family&quot;:&quot;Doolabh&quot;,&quot;given&quot;:&quot;Deelan&quot;,&quot;parse-names&quot;:false,&quot;dropping-particle&quot;:&quot;&quot;,&quot;non-dropping-particle&quot;:&quot;&quot;},{&quot;family&quot;:&quot;Plessis&quot;,&quot;given&quot;:&quot;Louis&quot;,&quot;parse-names&quot;:false,&quot;dropping-particle&quot;:&quot;&quot;,&quot;non-dropping-particle&quot;:&quot;du&quot;},{&quot;family&quot;:&quot;Engelbrecht&quot;,&quot;given&quot;:&quot;Susan&quot;,&quot;parse-names&quot;:false,&quot;dropping-particle&quot;:&quot;&quot;,&quot;non-dropping-particle&quot;:&quot;&quot;},{&quot;family&quot;:&quot;Everatt&quot;,&quot;given&quot;:&quot;Josie&quot;,&quot;parse-names&quot;:false,&quot;dropping-particle&quot;:&quot;&quot;,&quot;non-dropping-particle&quot;:&quot;&quot;},{&quot;family&quot;:&quot;Giandhari&quot;,&quot;given&quot;:&quot;Jennifer&quot;,&quot;parse-names&quot;:false,&quot;dropping-particle&quot;:&quot;&quot;,&quot;non-dropping-particle&quot;:&quot;&quot;},{&quot;family&quot;:&quot;Giovanetti&quot;,&quot;given&quot;:&quot;Marta&quot;,&quot;parse-names&quot;:false,&quot;dropping-particle&quot;:&quot;&quot;,&quot;non-dropping-particle&quot;:&quot;&quot;},{&quot;family&quot;:&quot;Hardie&quot;,&quot;given&quot;:&quot;Diana&quot;,&quot;parse-names&quot;:false,&quot;dropping-particle&quot;:&quot;&quot;,&quot;non-dropping-particle&quot;:&quot;&quot;},{&quot;family&quot;:&quot;Hill&quot;,&quot;given&quot;:&quot;Verity&quot;,&quot;parse-names&quot;:false,&quot;dropping-particle&quot;:&quot;&quot;,&quot;non-dropping-particle&quot;:&quot;&quot;},{&quot;family&quot;:&quot;Hsiao&quot;,&quot;given&quot;:&quot;Nei Yuan&quot;,&quot;parse-names&quot;:false,&quot;dropping-particle&quot;:&quot;&quot;,&quot;non-dropping-particle&quot;:&quot;&quot;},{&quot;family&quot;:&quot;Iranzadeh&quot;,&quot;given&quot;:&quot;Arash&quot;,&quot;parse-names&quot;:false,&quot;dropping-particle&quot;:&quot;&quot;,&quot;non-dropping-particle&quot;:&quot;&quot;},{&quot;family&quot;:&quot;Ismail&quot;,&quot;given&quot;:&quot;Arshad&quot;,&quot;parse-names&quot;:false,&quot;dropping-particle&quot;:&quot;&quot;,&quot;non-dropping-particle&quot;:&quot;&quot;},{&quot;family&quot;:&quot;Joseph&quot;,&quot;given&quot;:&quot;Charity&quot;,&quot;parse-names&quot;:false,&quot;dropping-particle&quot;:&quot;&quot;,&quot;non-dropping-particle&quot;:&quot;&quot;},{&quot;family&quot;:&quot;Joseph&quot;,&quot;given&quot;:&quot;Rageema&quot;,&quot;parse-names&quot;:false,&quot;dropping-particle&quot;:&quot;&quot;,&quot;non-dropping-particle&quot;:&quot;&quot;},{&quot;family&quot;:&quot;Koopile&quot;,&quot;given&quot;:&quot;Legodile&quot;,&quot;parse-names&quot;:false,&quot;dropping-particle&quot;:&quot;&quot;,&quot;non-dropping-particle&quot;:&quot;&quot;},{&quot;family&quot;:&quot;Kosakovsky Pond&quot;,&quot;given&quot;:&quot;Sergei L.&quot;,&quot;parse-names&quot;:false,&quot;dropping-particle&quot;:&quot;&quot;,&quot;non-dropping-particle&quot;:&quot;&quot;},{&quot;family&quot;:&quot;Kraemer&quot;,&quot;given&quot;:&quot;Moritz U.G.&quot;,&quot;parse-names&quot;:false,&quot;dropping-particle&quot;:&quot;&quot;,&quot;non-dropping-particle&quot;:&quot;&quot;},{&quot;family&quot;:&quot;Kuate-Lere&quot;,&quot;given&quot;:&quot;Lesego&quot;,&quot;parse-names&quot;:false,&quot;dropping-particle&quot;:&quot;&quot;,&quot;non-dropping-particle&quot;:&quot;&quot;},{&quot;family&quot;:&quot;Laguda-Akingba&quot;,&quot;given&quot;:&quot;Oluwakemi&quot;,&quot;parse-names&quot;:false,&quot;dropping-particle&quot;:&quot;&quot;,&quot;non-dropping-particle&quot;:&quot;&quot;},{&quot;family&quot;:&quot;Lesetedi-Mafoko&quot;,&quot;given&quot;:&quot;Onalethatha&quot;,&quot;parse-names&quot;:false,&quot;dropping-particle&quot;:&quot;&quot;,&quot;non-dropping-particle&quot;:&quot;&quot;},{&quot;family&quot;:&quot;Lessells&quot;,&quot;given&quot;:&quot;Richard J.&quot;,&quot;parse-names&quot;:false,&quot;dropping-particle&quot;:&quot;&quot;,&quot;non-dropping-particle&quot;:&quot;&quot;},{&quot;family&quot;:&quot;Lockman&quot;,&quot;given&quot;:&quot;Shahin&quot;,&quot;parse-names&quot;:false,&quot;dropping-particle&quot;:&quot;&quot;,&quot;non-dropping-particle&quot;:&quot;&quot;},{&quot;family&quot;:&quot;Lucaci&quot;,&quot;given&quot;:&quot;Alexander G.&quot;,&quot;parse-names&quot;:false,&quot;dropping-particle&quot;:&quot;&quot;,&quot;non-dropping-particle&quot;:&quot;&quot;},{&quot;family&quot;:&quot;Maharaj&quot;,&quot;given&quot;:&quot;Arisha&quot;,&quot;parse-names&quot;:false,&quot;dropping-particle&quot;:&quot;&quot;,&quot;non-dropping-particle&quot;:&quot;&quot;},{&quot;family&quot;:&quot;Mahlangu&quot;,&quot;given&quot;:&quot;Boitshoko&quot;,&quot;parse-names&quot;:false,&quot;dropping-particle&quot;:&quot;&quot;,&quot;non-dropping-particle&quot;:&quot;&quot;},{&quot;family&quot;:&quot;Maponga&quot;,&quot;given&quot;:&quot;Tongai&quot;,&quot;parse-names&quot;:false,&quot;dropping-particle&quot;:&quot;&quot;,&quot;non-dropping-particle&quot;:&quot;&quot;},{&quot;family&quot;:&quot;Mahlakwane&quot;,&quot;given&quot;:&quot;Kamela&quot;,&quot;parse-names&quot;:false,&quot;dropping-particle&quot;:&quot;&quot;,&quot;non-dropping-particle&quot;:&quot;&quot;},{&quot;family&quot;:&quot;Makatini&quot;,&quot;given&quot;:&quot;Zinhle&quot;,&quot;parse-names&quot;:false,&quot;dropping-particle&quot;:&quot;&quot;,&quot;non-dropping-particle&quot;:&quot;&quot;},{&quot;family&quot;:&quot;Marais&quot;,&quot;given&quot;:&quot;Gert&quot;,&quot;parse-names&quot;:false,&quot;dropping-particle&quot;:&quot;&quot;,&quot;non-dropping-particle&quot;:&quot;&quot;},{&quot;family&quot;:&quot;Maruapula&quot;,&quot;given&quot;:&quot;Dorcas&quot;,&quot;parse-names&quot;:false,&quot;dropping-particle&quot;:&quot;&quot;,&quot;non-dropping-particle&quot;:&quot;&quot;},{&quot;family&quot;:&quot;Masupu&quot;,&quot;given&quot;:&quot;Kereng&quot;,&quot;parse-names&quot;:false,&quot;dropping-particle&quot;:&quot;&quot;,&quot;non-dropping-particle&quot;:&quot;&quot;},{&quot;family&quot;:&quot;Matshaba&quot;,&quot;given&quot;:&quot;Mogomotsi&quot;,&quot;parse-names&quot;:false,&quot;dropping-particle&quot;:&quot;&quot;,&quot;non-dropping-particle&quot;:&quot;&quot;},{&quot;family&quot;:&quot;Mayaphi&quot;,&quot;given&quot;:&quot;Simnikiwe&quot;,&quot;parse-names&quot;:false,&quot;dropping-particle&quot;:&quot;&quot;,&quot;non-dropping-particle&quot;:&quot;&quot;},{&quot;family&quot;:&quot;Mbhele&quot;,&quot;given&quot;:&quot;Nokuzola&quot;,&quot;parse-names&quot;:false,&quot;dropping-particle&quot;:&quot;&quot;,&quot;non-dropping-particle&quot;:&quot;&quot;},{&quot;family&quot;:&quot;Mbulawa&quot;,&quot;given&quot;:&quot;Mpaphi B.&quot;,&quot;parse-names&quot;:false,&quot;dropping-particle&quot;:&quot;&quot;,&quot;non-dropping-particle&quot;:&quot;&quot;},{&quot;family&quot;:&quot;Mendes&quot;,&quot;given&quot;:&quot;Adriano&quot;,&quot;parse-names&quot;:false,&quot;dropping-particle&quot;:&quot;&quot;,&quot;non-dropping-particle&quot;:&quot;&quot;},{&quot;family&quot;:&quot;Mlisana&quot;,&quot;given&quot;:&quot;Koleka&quot;,&quot;parse-names&quot;:false,&quot;dropping-particle&quot;:&quot;&quot;,&quot;non-dropping-particle&quot;:&quot;&quot;},{&quot;family&quot;:&quot;Mnguni&quot;,&quot;given&quot;:&quot;Anele&quot;,&quot;parse-names&quot;:false,&quot;dropping-particle&quot;:&quot;&quot;,&quot;non-dropping-particle&quot;:&quot;&quot;},{&quot;family&quot;:&quot;Mohale&quot;,&quot;given&quot;:&quot;Thabo&quot;,&quot;parse-names&quot;:false,&quot;dropping-particle&quot;:&quot;&quot;,&quot;non-dropping-particle&quot;:&quot;&quot;},{&quot;family&quot;:&quot;Moir&quot;,&quot;given&quot;:&quot;Monika&quot;,&quot;parse-names&quot;:false,&quot;dropping-particle&quot;:&quot;&quot;,&quot;non-dropping-particle&quot;:&quot;&quot;},{&quot;family&quot;:&quot;Moruisi&quot;,&quot;given&quot;:&quot;Kgomotso&quot;,&quot;parse-names&quot;:false,&quot;dropping-particle&quot;:&quot;&quot;,&quot;non-dropping-particle&quot;:&quot;&quot;},{&quot;family&quot;:&quot;Mosepele&quot;,&quot;given&quot;:&quot;Mosepele&quot;,&quot;parse-names&quot;:false,&quot;dropping-particle&quot;:&quot;&quot;,&quot;non-dropping-particle&quot;:&quot;&quot;},{&quot;family&quot;:&quot;Motsatsi&quot;,&quot;given&quot;:&quot;Gerald&quot;,&quot;parse-names&quot;:false,&quot;dropping-particle&quot;:&quot;&quot;,&quot;non-dropping-particle&quot;:&quot;&quot;},{&quot;family&quot;:&quot;Motswaledi&quot;,&quot;given&quot;:&quot;Modisa S.&quot;,&quot;parse-names&quot;:false,&quot;dropping-particle&quot;:&quot;&quot;,&quot;non-dropping-particle&quot;:&quot;&quot;},{&quot;family&quot;:&quot;Mphoyakgosi&quot;,&quot;given&quot;:&quot;Thongbotho&quot;,&quot;parse-names&quot;:false,&quot;dropping-particle&quot;:&quot;&quot;,&quot;non-dropping-particle&quot;:&quot;&quot;},{&quot;family&quot;:&quot;Msomi&quot;,&quot;given&quot;:&quot;Nokukhanya&quot;,&quot;parse-names&quot;:false,&quot;dropping-particle&quot;:&quot;&quot;,&quot;non-dropping-particle&quot;:&quot;&quot;},{&quot;family&quot;:&quot;Mwangi&quot;,&quot;given&quot;:&quot;Peter N.&quot;,&quot;parse-names&quot;:false,&quot;dropping-particle&quot;:&quot;&quot;,&quot;non-dropping-particle&quot;:&quot;&quot;},{&quot;family&quot;:&quot;Naidoo&quot;,&quot;given&quot;:&quot;Yeshnee&quot;,&quot;parse-names&quot;:false,&quot;dropping-particle&quot;:&quot;&quot;,&quot;non-dropping-particle&quot;:&quot;&quot;},{&quot;family&quot;:&quot;Ntuli&quot;,&quot;given&quot;:&quot;Noxolo&quot;,&quot;parse-names&quot;:false,&quot;dropping-particle&quot;:&quot;&quot;,&quot;non-dropping-particle&quot;:&quot;&quot;},{&quot;family&quot;:&quot;Nyaga&quot;,&quot;given&quot;:&quot;Martin&quot;,&quot;parse-names&quot;:false,&quot;dropping-particle&quot;:&quot;&quot;,&quot;non-dropping-particle&quot;:&quot;&quot;},{&quot;family&quot;:&quot;Olubayo&quot;,&quot;given&quot;:&quot;Lucier&quot;,&quot;parse-names&quot;:false,&quot;dropping-particle&quot;:&quot;&quot;,&quot;non-dropping-particle&quot;:&quot;&quot;},{&quot;family&quot;:&quot;Pillay&quot;,&quot;given&quot;:&quot;Sureshnee&quot;,&quot;parse-names&quot;:false,&quot;dropping-particle&quot;:&quot;&quot;,&quot;non-dropping-particle&quot;:&quot;&quot;},{&quot;family&quot;:&quot;Radibe&quot;,&quot;given&quot;:&quot;Botshelo&quot;,&quot;parse-names&quot;:false,&quot;dropping-particle&quot;:&quot;&quot;,&quot;non-dropping-particle&quot;:&quot;&quot;},{&quot;family&quot;:&quot;Ramphal&quot;,&quot;given&quot;:&quot;Yajna&quot;,&quot;parse-names&quot;:false,&quot;dropping-particle&quot;:&quot;&quot;,&quot;non-dropping-particle&quot;:&quot;&quot;},{&quot;family&quot;:&quot;Ramphal&quot;,&quot;given&quot;:&quot;Upasana&quot;,&quot;parse-names&quot;:false,&quot;dropping-particle&quot;:&quot;&quot;,&quot;non-dropping-particle&quot;:&quot;&quot;},{&quot;family&quot;:&quot;San&quot;,&quot;given&quot;:&quot;James E.&quot;,&quot;parse-names&quot;:false,&quot;dropping-particle&quot;:&quot;&quot;,&quot;non-dropping-particle&quot;:&quot;&quot;},{&quot;family&quot;:&quot;Scott&quot;,&quot;given&quot;:&quot;Lesley&quot;,&quot;parse-names&quot;:false,&quot;dropping-particle&quot;:&quot;&quot;,&quot;non-dropping-particle&quot;:&quot;&quot;},{&quot;family&quot;:&quot;Shapiro&quot;,&quot;given&quot;:&quot;Roger&quot;,&quot;parse-names&quot;:false,&quot;dropping-particle&quot;:&quot;&quot;,&quot;non-dropping-particle&quot;:&quot;&quot;},{&quot;family&quot;:&quot;Singh&quot;,&quot;given&quot;:&quot;Lavanya&quot;,&quot;parse-names&quot;:false,&quot;dropping-particle&quot;:&quot;&quot;,&quot;non-dropping-particle&quot;:&quot;&quot;},{&quot;family&quot;:&quot;Smith-Lawrence&quot;,&quot;given&quot;:&quot;Pamela&quot;,&quot;parse-names&quot;:false,&quot;dropping-particle&quot;:&quot;&quot;,&quot;non-dropping-particle&quot;:&quot;&quot;},{&quot;family&quot;:&quot;Stevens&quot;,&quot;given&quot;:&quot;Wendy&quot;,&quot;parse-names&quot;:false,&quot;dropping-particle&quot;:&quot;&quot;,&quot;non-dropping-particle&quot;:&quot;&quot;},{&quot;family&quot;:&quot;Strydom&quot;,&quot;given&quot;:&quot;Amy&quot;,&quot;parse-names&quot;:false,&quot;dropping-particle&quot;:&quot;&quot;,&quot;non-dropping-particle&quot;:&quot;&quot;},{&quot;family&quot;:&quot;Subramoney&quot;,&quot;given&quot;:&quot;Kathleen&quot;,&quot;parse-names&quot;:false,&quot;dropping-particle&quot;:&quot;&quot;,&quot;non-dropping-particle&quot;:&quot;&quot;},{&quot;family&quot;:&quot;Tebeila&quot;,&quot;given&quot;:&quot;Naume&quot;,&quot;parse-names&quot;:false,&quot;dropping-particle&quot;:&quot;&quot;,&quot;non-dropping-particle&quot;:&quot;&quot;},{&quot;family&quot;:&quot;Tshiabuila&quot;,&quot;given&quot;:&quot;Derek&quot;,&quot;parse-names&quot;:false,&quot;dropping-particle&quot;:&quot;&quot;,&quot;non-dropping-particle&quot;:&quot;&quot;},{&quot;family&quot;:&quot;Tsui&quot;,&quot;given&quot;:&quot;Joseph&quot;,&quot;parse-names&quot;:false,&quot;dropping-particle&quot;:&quot;&quot;,&quot;non-dropping-particle&quot;:&quot;&quot;},{&quot;family&quot;:&quot;Wyk&quot;,&quot;given&quot;:&quot;Stephanie&quot;,&quot;parse-names&quot;:false,&quot;dropping-particle&quot;:&quot;&quot;,&quot;non-dropping-particle&quot;:&quot;van&quot;},{&quot;family&quot;:&quot;Weaver&quot;,&quot;given&quot;:&quot;Steven&quot;,&quot;parse-names&quot;:false,&quot;dropping-particle&quot;:&quot;&quot;,&quot;non-dropping-particle&quot;:&quot;&quot;},{&quot;family&quot;:&quot;Wibmer&quot;,&quot;given&quot;:&quot;Constantinos K.&quot;,&quot;parse-names&quot;:false,&quot;dropping-particle&quot;:&quot;&quot;,&quot;non-dropping-particle&quot;:&quot;&quot;},{&quot;family&quot;:&quot;Wilkinson&quot;,&quot;given&quot;:&quot;Eduan&quot;,&quot;parse-names&quot;:false,&quot;dropping-particle&quot;:&quot;&quot;,&quot;non-dropping-particle&quot;:&quot;&quot;},{&quot;family&quot;:&quot;Wolter&quot;,&quot;given&quot;:&quot;Nicole&quot;,&quot;parse-names&quot;:false,&quot;dropping-particle&quot;:&quot;&quot;,&quot;non-dropping-particle&quot;:&quot;&quot;},{&quot;family&quot;:&quot;Zarebski&quot;,&quot;given&quot;:&quot;Alexander E.&quot;,&quot;parse-names&quot;:false,&quot;dropping-particle&quot;:&quot;&quot;,&quot;non-dropping-particle&quot;:&quot;&quot;},{&quot;family&quot;:&quot;Zuze&quot;,&quot;given&quot;:&quot;Boitumelo&quot;,&quot;parse-names&quot;:false,&quot;dropping-particle&quot;:&quot;&quot;,&quot;non-dropping-particle&quot;:&quot;&quot;},{&quot;family&quot;:&quot;Goedhals&quot;,&quot;given&quot;:&quot;Dominique&quot;,&quot;parse-names&quot;:false,&quot;dropping-particle&quot;:&quot;&quot;,&quot;non-dropping-particle&quot;:&quot;&quot;},{&quot;family&quot;:&quot;Preiser&quot;,&quot;given&quot;:&quot;Wolfgang&quot;,&quot;parse-names&quot;:false,&quot;dropping-particle&quot;:&quot;&quot;,&quot;non-dropping-particle&quot;:&quot;&quot;},{&quot;family&quot;:&quot;Treurnicht&quot;,&quot;given&quot;:&quot;Florette&quot;,&quot;parse-names&quot;:false,&quot;dropping-particle&quot;:&quot;&quot;,&quot;non-dropping-particle&quot;:&quot;&quot;},{&quot;family&quot;:&quot;Venter&quot;,&quot;given&quot;:&quot;Marietje&quot;,&quot;parse-names&quot;:false,&quot;dropping-particle&quot;:&quot;&quot;,&quot;non-dropping-particle&quot;:&quot;&quot;},{&quot;family&quot;:&quot;Williamson&quot;,&quot;given&quot;:&quot;Carolyn&quot;,&quot;parse-names&quot;:false,&quot;dropping-particle&quot;:&quot;&quot;,&quot;non-dropping-particle&quot;:&quot;&quot;},{&quot;family&quot;:&quot;Pybus&quot;,&quot;given&quot;:&quot;Oliver G.&quot;,&quot;parse-names&quot;:false,&quot;dropping-particle&quot;:&quot;&quot;,&quot;non-dropping-particle&quot;:&quot;&quot;},{&quot;family&quot;:&quot;Bhiman&quot;,&quot;given&quot;:&quot;Jinal&quot;,&quot;parse-names&quot;:false,&quot;dropping-particle&quot;:&quot;&quot;,&quot;non-dropping-particle&quot;:&quot;&quot;},{&quot;family&quot;:&quot;Glass&quot;,&quot;given&quot;:&quot;Allison&quot;,&quot;parse-names&quot;:false,&quot;dropping-particle&quot;:&quot;&quot;,&quot;non-dropping-particle&quot;:&quot;&quot;},{&quot;family&quot;:&quot;Martin&quot;,&quot;given&quot;:&quot;Darren P.&quot;,&quot;parse-names&quot;:false,&quot;dropping-particle&quot;:&quot;&quot;,&quot;non-dropping-particle&quot;:&quot;&quot;},{&quot;family&quot;:&quot;Rambaut&quot;,&quot;given&quot;:&quot;Andrew&quot;,&quot;parse-names&quot;:false,&quot;dropping-particle&quot;:&quot;&quot;,&quot;non-dropping-particle&quot;:&quot;&quot;},{&quot;family&quot;:&quot;Gaseitsiwe&quot;,&quot;given&quot;:&quot;Simani&quot;,&quot;parse-names&quot;:false,&quot;dropping-particle&quot;:&quot;&quot;,&quot;non-dropping-particle&quot;:&quot;&quot;},{&quot;family&quot;:&quot;Gottberg&quot;,&quot;given&quot;:&quot;Anne&quot;,&quot;parse-names&quot;:false,&quot;dropping-particle&quot;:&quot;&quot;,&quot;non-dropping-particle&quot;:&quot;von&quot;},{&quot;family&quot;:&quot;Oliveira&quot;,&quot;given&quot;:&quot;Tulio&quot;,&quot;parse-names&quot;:false,&quot;dropping-particle&quot;:&quot;&quot;,&quot;non-dropping-particle&quot;:&quot;de&quot;}],&quot;container-title&quot;:&quot;Nature 2022&quot;,&quot;accessed&quot;:{&quot;date-parts&quot;:[[2022,2,20]]},&quot;DOI&quot;:&quot;10.1038/s41586-022-04411-y&quot;,&quot;ISSN&quot;:&quot;1476-4687&quot;,&quot;PMID&quot;:&quot;35042229&quot;,&quot;URL&quot;:&quot;https://www.nature.com/articles/s41586-022-04411-y&quot;,&quot;issued&quot;:{&quot;date-parts&quot;:[[2022,1,7]]},&quot;page&quot;:&quot;1-10&quot;,&quot;abstract&quot;:&quot;The severe acute respiratory syndrome coronavirus 2 (SARS-CoV-2) epidemic in southern Africa has been characterised by three distinct waves. The first was associated with a mix of SARS-CoV-2 lineages, whilst the second and third waves were driven by the Beta and Delta variants, respectively1–3. In November 2021, genomic surveillance teams in South Africa and Botswana detected a new SARS-CoV-2 variant associated with a rapid resurgence of infections in Gauteng Province, South Africa. Within three days of the first genome being uploaded, it was designated a variant of concern (Omicron) by the World Health Organization and, within three weeks, had been identified in 87 countries. The Omicron variant is exceptional for carrying over 30 mutations in the spike glycoprotein, predicted to influence antibody neutralization and spike function4. Here, we describe the genomic profile and early transmission dynamics of Omicron, highlighting the rapid spread in regions with high levels of population immunity.&quot;,&quot;publisher&quot;:&quot;Nature Publishing Group&quot;,&quot;expandedJournalTitle&quot;:&quot;Nature 2022&quot;},&quot;isTemporary&quot;:false}],&quot;citationTag&quot;:&quot;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&quot;},{&quot;citationID&quot;:&quot;MENDELEY_CITATION_931d4cd3-6cfd-49f0-a21c-33e0504451a3&quot;,&quot;properties&quot;:{&quot;noteIndex&quot;:0},&quot;isEdited&quot;:false,&quot;manualOverride&quot;:{&quot;isManuallyOverridden&quot;:false,&quot;citeprocText&quot;:&quot;&lt;sup&gt;27&lt;/sup&gt;&quot;,&quot;manualOverrideText&quot;:&quot;&quot;},&quot;citationItems&quot;:[{&quot;id&quot;:&quot;77d33ab9-dba9-330f-a7aa-43afbf3d3a83&quot;,&quot;itemData&quot;:{&quot;type&quot;:&quot;article-journal&quot;,&quot;id&quot;:&quot;77d33ab9-dba9-330f-a7aa-43afbf3d3a83&quot;,&quot;title&quot;:&quot;Effect of internationally imported cases on internal spread of COVID-19: a mathematical modelling study&quot;,&quot;author&quot;:[{&quot;family&quot;:&quot;Russell&quot;,&quot;given&quot;:&quot;Timothy W.&quot;,&quot;parse-names&quot;:false,&quot;dropping-particle&quot;:&quot;&quot;,&quot;non-dropping-particle&quot;:&quot;&quot;},{&quot;family&quot;:&quot;Wu&quot;,&quot;given&quot;:&quot;Joseph T.&quot;,&quot;parse-names&quot;:false,&quot;dropping-particle&quot;:&quot;&quot;,&quot;non-dropping-particle&quot;:&quot;&quot;},{&quot;family&quot;:&quot;Clifford&quot;,&quot;given&quot;:&quot;Sam&quot;,&quot;parse-names&quot;:false,&quot;dropping-particle&quot;:&quot;&quot;,&quot;non-dropping-particle&quot;:&quot;&quot;},{&quot;family&quot;:&quot;Edmunds&quot;,&quot;given&quot;:&quot;W. John&quot;,&quot;parse-names&quot;:false,&quot;dropping-particle&quot;:&quot;&quot;,&quot;non-dropping-particle&quot;:&quot;&quot;},{&quot;family&quot;:&quot;Kucharski&quot;,&quot;given&quot;:&quot;Adam J.&quot;,&quot;parse-names&quot;:false,&quot;dropping-particle&quot;:&quot;&quot;,&quot;non-dropping-particle&quot;:&quot;&quot;},{&quot;family&quot;:&quot;Jit&quot;,&quot;given&quot;:&quot;Mark&quot;,&quot;parse-names&quot;:false,&quot;dropping-particle&quot;:&quot;&quot;,&quot;non-dropping-particle&quot;:&quot;&quot;}],&quot;container-title&quot;:&quot;The Lancet Public Health&quot;,&quot;DOI&quot;:&quot;10.1016/S2468-2667(20)30263-2&quot;,&quot;ISSN&quot;:&quot;24682667&quot;,&quot;issued&quot;:{&quot;date-parts&quot;:[[2021]]},&quot;abstract&quot;:&quot;Background: Countries have restricted international arrivals to delay the spread of severe acute respiratory syndrome coronavirus 2 (SARS-CoV-2). These measures carry a high economic and social cost, and might have little effect on COVID-19 epidemics if there are many more cases resulting from local transmission compared with imported cases. Our study aims to investigate the extent to which imported cases contribute to local transmission under different epidemic conditions. Methods: To inform decisions about international travel restrictions, we calculated the ratio of expected COVID-19 cases from international travel (assuming no travel restrictions) to expected cases arising from internal spread, expressed as a proportion, on an average day in May and September, 2020, in each country. COVID-19 prevalence and incidence were estimated using a modelling framework that adjusts reported cases for under-ascertainment and asymptomatic infections. We considered different travel scenarios for May and September, 2020: an upper bound with estimated travel volumes at the same levels as May and September, 2019, and a lower bound with estimated travel volumes adjusted downwards according to expected reductions in May and September, 2020. Results were interpreted in the context of local epidemic growth rates. Findings: In May, 2020, imported cases are likely to have accounted for a high proportion of total incidence in many countries, contributing more than 10% of total incidence in 102 (95% credible interval 63–129) of 136 countries when assuming no reduction in travel volumes (ie, with 2019 travel volumes) and in 74 countries (33–114) when assuming estimated 2020 travel volumes. Imported cases in September, 2020, would have accounted for no more than 10% of total incidence in 106 (50–140) of 162 countries and less than 1% in 21 countries (4–71) when assuming no reductions in travel volumes. With estimated 2020 travel volumes, imported cases in September, 2020, accounted for no more than 10% of total incidence in 125 countries (65–162) and less than 1% in 44 countries (8–97). Of these 44 countries, 22 (2–61) had epidemic growth rates far from the tipping point of exponential growth, making them the least likely to benefit from travel restrictions. Interpretation: Countries can expect travellers infected with SARS-CoV-2 to arrive in the absence of travel restrictions. Although such restrictions probably contribute to epidemic control in many countries, in others, imported cases are likely to contribute little to local COVID-19 epidemics. Stringent travel restrictions might have little impact on epidemic dynamics except in countries with low COVID-19 incidence and large numbers of arrivals from other countries, or where epidemics are close to tipping points for exponential growth. Countries should consider local COVID-19 incidence, local epidemic growth, and travel volumes before implementing such restrictions. Funding: Wellcome Trust, UK Foreign, Commonwealth &amp; Development Office, European Commission, National Institute for Health Research, Medical Research Council, and Bill &amp; Melinda Gates Foundation.&quot;,&quot;issue&quot;:&quot;1&quot;,&quot;volume&quot;:&quot;6&quot;,&quot;expandedJournalTitle&quot;:&quot;The Lancet Public Health&quot;},&quot;isTemporary&quot;:false}],&quot;citationTag&quot;:&quot;MENDELEY_CITATION_v3_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&quot;},{&quot;citationID&quot;:&quot;MENDELEY_CITATION_9df90db9-e49a-4db3-8d74-c800c8f1b4ac&quot;,&quot;properties&quot;:{&quot;noteIndex&quot;:0},&quot;isEdited&quot;:false,&quot;manualOverride&quot;:{&quot;isManuallyOverridden&quot;:false,&quot;citeprocText&quot;:&quot;&lt;sup&gt;28&lt;/sup&gt;&quot;,&quot;manualOverrideText&quot;:&quot;&quot;},&quot;citationItems&quot;:[{&quot;id&quot;:&quot;02ae0b44-f4c1-3afb-83ac-86e721da9155&quot;,&quot;itemData&quot;:{&quot;type&quot;:&quot;article-journal&quot;,&quot;id&quot;:&quot;02ae0b44-f4c1-3afb-83ac-86e721da9155&quot;,&quot;title&quot;:&quot;Spatiotemporal invasion dynamics of SARS-CoV-2 lineage B.1.1.7 emergence&quot;,&quot;author&quot;:[{&quot;family&quot;:&quot;Kraemer&quot;,&quot;given&quot;:&quot;Moritz U.G.&quot;,&quot;parse-names&quot;:false,&quot;dropping-particle&quot;:&quot;&quot;,&quot;non-dropping-particle&quot;:&quot;&quot;},{&quot;family&quot;:&quot;Hill&quot;,&quot;given&quot;:&quot;Verity&quot;,&quot;parse-names&quot;:false,&quot;dropping-particle&quot;:&quot;&quot;,&quot;non-dropping-particle&quot;:&quot;&quot;},{&quot;family&quot;:&quot;Ruis&quot;,&quot;given&quot;:&quot;Christopher&quot;,&quot;parse-names&quot;:false,&quot;dropping-particle&quot;:&quot;&quot;,&quot;non-dropping-particle&quot;:&quot;&quot;},{&quot;family&quot;:&quot;Dellicour&quot;,&quot;given&quot;:&quot;Simon&quot;,&quot;parse-names&quot;:false,&quot;dropping-particle&quot;:&quot;&quot;,&quot;non-dropping-particle&quot;:&quot;&quot;},{&quot;family&quot;:&quot;Bajaj&quot;,&quot;given&quot;:&quot;Sumali&quot;,&quot;parse-names&quot;:false,&quot;dropping-particle&quot;:&quot;&quot;,&quot;non-dropping-particle&quot;:&quot;&quot;},{&quot;family&quot;:&quot;McCrone&quot;,&quot;given&quot;:&quot;John T.&quot;,&quot;parse-names&quot;:false,&quot;dropping-particle&quot;:&quot;&quot;,&quot;non-dropping-particle&quot;:&quot;&quot;},{&quot;family&quot;:&quot;Baele&quot;,&quot;given&quot;:&quot;Guy&quot;,&quot;parse-names&quot;:false,&quot;dropping-particle&quot;:&quot;&quot;,&quot;non-dropping-particle&quot;:&quot;&quot;},{&quot;family&quot;:&quot;Parag&quot;,&quot;given&quot;:&quot;Kris&quot;,&quot;parse-names&quot;:false,&quot;dropping-particle&quot;:&quot;v.&quot;,&quot;non-dropping-particle&quot;:&quot;&quot;},{&quot;family&quot;:&quot;Battle&quot;,&quot;given&quot;:&quot;Anya Lindström&quot;,&quot;parse-names&quot;:false,&quot;dropping-particle&quot;:&quot;&quot;,&quot;non-dropping-particle&quot;:&quot;&quot;},{&quot;family&quot;:&quot;Gutierrez&quot;,&quot;given&quot;:&quot;Bernardo&quot;,&quot;parse-names&quot;:false,&quot;dropping-particle&quot;:&quot;&quot;,&quot;non-dropping-particle&quot;:&quot;&quot;},{&quot;family&quot;:&quot;Jackson&quot;,&quot;given&quot;:&quot;Ben&quot;,&quot;parse-names&quot;:false,&quot;dropping-particle&quot;:&quot;&quot;,&quot;non-dropping-particle&quot;:&quot;&quot;},{&quot;family&quot;:&quot;Colquhoun&quot;,&quot;given&quot;:&quot;Rachel&quot;,&quot;parse-names&quot;:false,&quot;dropping-particle&quot;:&quot;&quot;,&quot;non-dropping-particle&quot;:&quot;&quot;},{&quot;family&quot;:&quot;O'Toole&quot;,&quot;given&quot;:&quot;Áine&quot;,&quot;parse-names&quot;:false,&quot;dropping-particle&quot;:&quot;&quot;,&quot;non-dropping-particle&quot;:&quot;&quot;},{&quot;family&quot;:&quot;Klein&quot;,&quot;given&quot;:&quot;Brennan&quot;,&quot;parse-names&quot;:false,&quot;dropping-particle&quot;:&quot;&quot;,&quot;non-dropping-particle&quot;:&quot;&quot;},{&quot;family&quot;:&quot;Vespignani&quot;,&quot;given&quot;:&quot;Alessandro&quot;,&quot;parse-names&quot;:false,&quot;dropping-particle&quot;:&quot;&quot;,&quot;non-dropping-particle&quot;:&quot;&quot;},{&quot;family&quot;:&quot;Volz&quot;,&quot;given&quot;:&quot;Erik&quot;,&quot;parse-names&quot;:false,&quot;dropping-particle&quot;:&quot;&quot;,&quot;non-dropping-particle&quot;:&quot;&quot;},{&quot;family&quot;:&quot;Faria&quot;,&quot;given&quot;:&quot;Nuno R.&quot;,&quot;parse-names&quot;:false,&quot;dropping-particle&quot;:&quot;&quot;,&quot;non-dropping-particle&quot;:&quot;&quot;},{&quot;family&quot;:&quot;Aanensen&quot;,&quot;given&quot;:&quot;David M.&quot;,&quot;parse-names&quot;:false,&quot;dropping-particle&quot;:&quot;&quot;,&quot;non-dropping-particle&quot;:&quot;&quot;},{&quot;family&quot;:&quot;Loman&quot;,&quot;given&quot;:&quot;Nicholas J.&quot;,&quot;parse-names&quot;:false,&quot;dropping-particle&quot;:&quot;&quot;,&quot;non-dropping-particle&quot;:&quot;&quot;},{&quot;family&quot;:&quot;Plessis&quot;,&quot;given&quot;:&quot;Louis&quot;,&quot;parse-names&quot;:false,&quot;dropping-particle&quot;:&quot;&quot;,&quot;non-dropping-particle&quot;:&quot;du&quot;},{&quot;family&quot;:&quot;Cauchemez&quot;,&quot;given&quot;:&quot;Simon&quot;,&quot;parse-names&quot;:false,&quot;dropping-particle&quot;:&quot;&quot;,&quot;non-dropping-particle&quot;:&quot;&quot;},{&quot;family&quot;:&quot;Rambaut&quot;,&quot;given&quot;:&quot;Andrew&quot;,&quot;parse-names&quot;:false,&quot;dropping-particle&quot;:&quot;&quot;,&quot;non-dropping-particle&quot;:&quot;&quot;},{&quot;family&quot;:&quot;Scarpino&quot;,&quot;given&quot;:&quot;Samuel&quot;,&quot;parse-names&quot;:false,&quot;dropping-particle&quot;:&quot;v.&quot;,&quot;non-dropping-particle&quot;:&quot;&quot;},{&quot;family&quot;:&quot;Pybus&quot;,&quot;given&quot;:&quot;Oliver G.&quot;,&quot;parse-names&quot;:false,&quot;dropping-particle&quot;:&quot;&quot;,&quot;non-dropping-particle&quot;:&quot;&quot;}],&quot;container-title&quot;:&quot;Science&quot;,&quot;accessed&quot;:{&quot;date-parts&quot;:[[2022,2,22]]},&quot;DOI&quot;:&quot;10.1126/SCIENCE.ABJ0113/SUPPL_FILE/SCIENCE.ABJ0113_SM.PDF&quot;,&quot;ISSN&quot;:&quot;10959203&quot;,&quot;PMID&quot;:&quot;34301854&quot;,&quot;URL&quot;:&quot;https://www.science.org/doi/abs/10.1126/science.abj0113&quot;,&quot;issued&quot;:{&quot;date-parts&quot;:[[2021,8,20]]},&quot;page&quot;:&quot;889-895&quot;,&quot;abstract&quot;:&quot;Understanding the causes and consequences of the emergence of severe acute respiratory syndrome coronavirus 2 (SARS-CoV-2) variants of concern is crucial to pandemic control yet difficult to achieve because they arise in the context of variable human behavior and immunity. We investigated the spatial invasion dynamics of lineage B.1.1.7 by jointly analyzing UK human mobility, virus genomes, and community-based polymerase chain reaction data. We identified a multistage spatial invasion process in which early B.1.1.7 growth rates were associated with mobility and asymmetric lineage export from a dominant source location, enhancing the effects of B.1.1.7's increased intrinsic transmissibility. We further explored how B.1.1.7 spread was shaped by nonpharmaceutical interventions and spatial variation in previous attack rates. Our findings show that careful accounting of the behavioral and epidemiological context within which variants of concern emerge is necessary to interpret correctly their observed relative growth rates.&quot;,&quot;publisher&quot;:&quot;American Association for the Advancement of Science&quot;,&quot;issue&quot;:&quot;6557&quot;,&quot;volume&quot;:&quot;373&quot;,&quot;expandedJournalTitle&quot;:&quot;Science&quot;},&quot;isTemporary&quot;:false}],&quot;citationTag&quot;:&quot;MENDELEY_CITATION_v3_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&quot;},{&quot;citationID&quot;:&quot;MENDELEY_CITATION_d815cc34-eab7-44db-8f53-440d170993b3&quot;,&quot;properties&quot;:{&quot;noteIndex&quot;:0},&quot;isEdited&quot;:false,&quot;manualOverride&quot;:{&quot;isManuallyOverridden&quot;:false,&quot;citeprocText&quot;:&quot;&lt;sup&gt;18,23&lt;/sup&gt;&quot;,&quot;manualOverrideText&quot;:&quot;&quot;},&quot;citationItems&quot;:[{&quot;id&quot;:&quot;289227b0-0bf6-38d1-b477-a72206656166&quot;,&quot;itemData&quot;:{&quot;type&quot;:&quot;article-journal&quot;,&quot;id&quot;:&quot;289227b0-0bf6-38d1-b477-a72206656166&quot;,&quot;title&quot;:&quot;Spread of a SARS-CoV-2 variant through Europe in the summer of 2020&quot;,&quot;author&quot;:[{&quot;family&quot;:&quot;Hodcroft&quot;,&quot;given&quot;:&quot;Emma B.&quot;,&quot;parse-names&quot;:false,&quot;dropping-particle&quot;:&quot;&quot;,&quot;non-dropping-particle&quot;:&quot;&quot;},{&quot;family&quot;:&quot;Zuber&quot;,&quot;given&quot;:&quot;Moira&quot;,&quot;parse-names&quot;:false,&quot;dropping-particle&quot;:&quot;&quot;,&quot;non-dropping-particle&quot;:&quot;&quot;},{&quot;family&quot;:&quot;Nadeau&quot;,&quot;given&quot;:&quot;Sarah&quot;,&quot;parse-names&quot;:false,&quot;dropping-particle&quot;:&quot;&quot;,&quot;non-dropping-particle&quot;:&quot;&quot;},{&quot;family&quot;:&quot;Vaughan&quot;,&quot;given&quot;:&quot;Timothy G.&quot;,&quot;parse-names&quot;:false,&quot;dropping-particle&quot;:&quot;&quot;,&quot;non-dropping-particle&quot;:&quot;&quot;},{&quot;family&quot;:&quot;Crawford&quot;,&quot;given&quot;:&quot;Katharine H.D.&quot;,&quot;parse-names&quot;:false,&quot;dropping-particle&quot;:&quot;&quot;,&quot;non-dropping-particle&quot;:&quot;&quot;},{&quot;family&quot;:&quot;Althaus&quot;,&quot;given&quot;:&quot;Christian L.&quot;,&quot;parse-names&quot;:false,&quot;dropping-particle&quot;:&quot;&quot;,&quot;non-dropping-particle&quot;:&quot;&quot;},{&quot;family&quot;:&quot;Reichmuth&quot;,&quot;given&quot;:&quot;Martina L.&quot;,&quot;parse-names&quot;:false,&quot;dropping-particle&quot;:&quot;&quot;,&quot;non-dropping-particle&quot;:&quot;&quot;},{&quot;family&quot;:&quot;Bowen&quot;,&quot;given&quot;:&quot;John E.&quot;,&quot;parse-names&quot;:false,&quot;dropping-particle&quot;:&quot;&quot;,&quot;non-dropping-particle&quot;:&quot;&quot;},{&quot;family&quot;:&quot;Walls&quot;,&quot;given&quot;:&quot;Alexandra C.&quot;,&quot;parse-names&quot;:false,&quot;dropping-particle&quot;:&quot;&quot;,&quot;non-dropping-particle&quot;:&quot;&quot;},{&quot;family&quot;:&quot;Corti&quot;,&quot;given&quot;:&quot;Davide&quot;,&quot;parse-names&quot;:false,&quot;dropping-particle&quot;:&quot;&quot;,&quot;non-dropping-particle&quot;:&quot;&quot;},{&quot;family&quot;:&quot;Bloom&quot;,&quot;given&quot;:&quot;Jesse D.&quot;,&quot;parse-names&quot;:false,&quot;dropping-particle&quot;:&quot;&quot;,&quot;non-dropping-particle&quot;:&quot;&quot;},{&quot;family&quot;:&quot;Veesler&quot;,&quot;given&quot;:&quot;David&quot;,&quot;parse-names&quot;:false,&quot;dropping-particle&quot;:&quot;&quot;,&quot;non-dropping-particle&quot;:&quot;&quot;},{&quot;family&quot;:&quot;Mateo&quot;,&quot;given&quot;:&quot;David&quot;,&quot;parse-names&quot;:false,&quot;dropping-particle&quot;:&quot;&quot;,&quot;non-dropping-particle&quot;:&quot;&quot;},{&quot;family&quot;:&quot;Hernando&quot;,&quot;given&quot;:&quot;Alberto&quot;,&quot;parse-names&quot;:false,&quot;dropping-particle&quot;:&quot;&quot;,&quot;non-dropping-particle&quot;:&quot;&quot;},{&quot;family&quot;:&quot;Comas&quot;,&quot;given&quot;:&quot;Iñaki&quot;,&quot;parse-names&quot;:false,&quot;dropping-particle&quot;:&quot;&quot;,&quot;non-dropping-particle&quot;:&quot;&quot;},{&quot;family&quot;:&quot;González-Candelas&quot;,&quot;given&quot;:&quot;Fernando&quot;,&quot;parse-names&quot;:false,&quot;dropping-particle&quot;:&quot;&quot;,&quot;non-dropping-particle&quot;:&quot;&quot;},{&quot;family&quot;:&quot;González-Candelas&quot;,&quot;given&quot;:&quot;Fernando&quot;,&quot;parse-names&quot;:false,&quot;dropping-particle&quot;:&quot;&quot;,&quot;non-dropping-particle&quot;:&quot;&quot;},{&quot;family&quot;:&quot;Goig&quot;,&quot;given&quot;:&quot;Galo Adrian&quot;,&quot;parse-names&quot;:false,&quot;dropping-particle&quot;:&quot;&quot;,&quot;non-dropping-particle&quot;:&quot;&quot;},{&quot;family&quot;:&quot;Chiner-Oms&quot;,&quot;given&quot;:&quot;Álvaro&quot;,&quot;parse-names&quot;:false,&quot;dropping-particle&quot;:&quot;&quot;,&quot;non-dropping-particle&quot;:&quot;&quot;},{&quot;family&quot;:&quot;Cancino-Muñoz&quot;,&quot;given&quot;:&quot;Irving&quot;,&quot;parse-names&quot;:false,&quot;dropping-particle&quot;:&quot;&quot;,&quot;non-dropping-particle&quot;:&quot;&quot;},{&quot;family&quot;:&quot;López&quot;,&quot;given&quot;:&quot;Mariana Gabriela&quot;,&quot;parse-names&quot;:false,&quot;dropping-particle&quot;:&quot;&quot;,&quot;non-dropping-particle&quot;:&quot;&quot;},{&quot;family&quot;:&quot;Torres-Puente&quot;,&quot;given&quot;:&quot;Manuela&quot;,&quot;parse-names&quot;:false,&quot;dropping-particle&quot;:&quot;&quot;,&quot;non-dropping-particle&quot;:&quot;&quot;},{&quot;family&quot;:&quot;Gomez-Navarro&quot;,&quot;given&quot;:&quot;Inmaculada&quot;,&quot;parse-names&quot;:false,&quot;dropping-particle&quot;:&quot;&quot;,&quot;non-dropping-particle&quot;:&quot;&quot;},{&quot;family&quot;:&quot;Jiménez-Serrano&quot;,&quot;given&quot;:&quot;Santiago&quot;,&quot;parse-names&quot;:false,&quot;dropping-particle&quot;:&quot;&quot;,&quot;non-dropping-particle&quot;:&quot;&quot;},{&quot;family&quot;:&quot;Ruiz-Roldán&quot;,&quot;given&quot;:&quot;Lidia&quot;,&quot;parse-names&quot;:false,&quot;dropping-particle&quot;:&quot;&quot;,&quot;non-dropping-particle&quot;:&quot;&quot;},{&quot;family&quot;:&quot;Bracho&quot;,&quot;given&quot;:&quot;María Alma&quot;,&quot;parse-names&quot;:false,&quot;dropping-particle&quot;:&quot;&quot;,&quot;non-dropping-particle&quot;:&quot;&quot;},{&quot;family&quot;:&quot;García-González&quot;,&quot;given&quot;:&quot;Neris&quot;,&quot;parse-names&quot;:false,&quot;dropping-particle&quot;:&quot;&quot;,&quot;non-dropping-particle&quot;:&quot;&quot;},{&quot;family&quot;:&quot;Martínez-Priego&quot;,&quot;given&quot;:&quot;Llúcia&quot;,&quot;parse-names&quot;:false,&quot;dropping-particle&quot;:&quot;&quot;,&quot;non-dropping-particle&quot;:&quot;&quot;},{&quot;family&quot;:&quot;Galán-Vendrell&quot;,&quot;given&quot;:&quot;Inmaculada&quot;,&quot;parse-names&quot;:false,&quot;dropping-particle&quot;:&quot;&quot;,&quot;non-dropping-particle&quot;:&quot;&quot;},{&quot;family&quot;:&quot;Ruiz-Hueso&quot;,&quot;given&quot;:&quot;Paula&quot;,&quot;parse-names&quot;:false,&quot;dropping-particle&quot;:&quot;&quot;,&quot;non-dropping-particle&quot;:&quot;&quot;},{&quot;family&quot;:&quot;Marco&quot;,&quot;given&quot;:&quot;Griselda&quot;,&quot;parse-names&quot;:false,&quot;dropping-particle&quot;:&quot;&quot;,&quot;non-dropping-particle&quot;:&quot;de&quot;},{&quot;family&quot;:&quot;Ferrús&quot;,&quot;given&quot;:&quot;Maria Loreto&quot;,&quot;parse-names&quot;:false,&quot;dropping-particle&quot;:&quot;&quot;,&quot;non-dropping-particle&quot;:&quot;&quot;},{&quot;family&quot;:&quot;Carbó-Ramírez&quot;,&quot;given&quot;:&quot;Sandra&quot;,&quot;parse-names&quot;:false,&quot;dropping-particle&quot;:&quot;&quot;,&quot;non-dropping-particle&quot;:&quot;&quot;},{&quot;family&quot;:&quot;D’Auria&quot;,&quot;given&quot;:&quot;Giuseppe&quot;,&quot;parse-names&quot;:false,&quot;dropping-particle&quot;:&quot;&quot;,&quot;non-dropping-particle&quot;:&quot;&quot;},{&quot;family&quot;:&quot;Coscollá&quot;,&quot;given&quot;:&quot;Mireia&quot;,&quot;parse-names&quot;:false,&quot;dropping-particle&quot;:&quot;&quot;,&quot;non-dropping-particle&quot;:&quot;&quot;},{&quot;family&quot;:&quot;Ruiz-Rodríguez&quot;,&quot;given&quot;:&quot;Paula&quot;,&quot;parse-names&quot;:false,&quot;dropping-particle&quot;:&quot;&quot;,&quot;non-dropping-particle&quot;:&quot;&quot;},{&quot;family&quot;:&quot;Roig-Sena&quot;,&quot;given&quot;:&quot;Francisco Javier&quot;,&quot;parse-names&quot;:false,&quot;dropping-particle&quot;:&quot;&quot;,&quot;non-dropping-particle&quot;:&quot;&quot;},{&quot;family&quot;:&quot;Sanmartín&quot;,&quot;given&quot;:&quot;Isabel&quot;,&quot;parse-names&quot;:false,&quot;dropping-particle&quot;:&quot;&quot;,&quot;non-dropping-particle&quot;:&quot;&quot;},{&quot;family&quot;:&quot;Garcia-Souto&quot;,&quot;given&quot;:&quot;Daniel&quot;,&quot;parse-names&quot;:false,&quot;dropping-particle&quot;:&quot;&quot;,&quot;non-dropping-particle&quot;:&quot;&quot;},{&quot;family&quot;:&quot;Pequeno-Valtierra&quot;,&quot;given&quot;:&quot;Ana&quot;,&quot;parse-names&quot;:false,&quot;dropping-particle&quot;:&quot;&quot;,&quot;non-dropping-particle&quot;:&quot;&quot;},{&quot;family&quot;:&quot;Tubio&quot;,&quot;given&quot;:&quot;Jose M.C.&quot;,&quot;parse-names&quot;:false,&quot;dropping-particle&quot;:&quot;&quot;,&quot;non-dropping-particle&quot;:&quot;&quot;},{&quot;family&quot;:&quot;Rodríguez-Castro&quot;,&quot;given&quot;:&quot;Jorge&quot;,&quot;parse-names&quot;:false,&quot;dropping-particle&quot;:&quot;&quot;,&quot;non-dropping-particle&quot;:&quot;&quot;},{&quot;family&quot;:&quot;Rabella&quot;,&quot;given&quot;:&quot;Nuria&quot;,&quot;parse-names&quot;:false,&quot;dropping-particle&quot;:&quot;&quot;,&quot;non-dropping-particle&quot;:&quot;&quot;},{&quot;family&quot;:&quot;Navarro&quot;,&quot;given&quot;:&quot;Ferrán&quot;,&quot;parse-names&quot;:false,&quot;dropping-particle&quot;:&quot;&quot;,&quot;non-dropping-particle&quot;:&quot;&quot;},{&quot;family&quot;:&quot;Miró&quot;,&quot;given&quot;:&quot;Elisenda&quot;,&quot;parse-names&quot;:false,&quot;dropping-particle&quot;:&quot;&quot;,&quot;non-dropping-particle&quot;:&quot;&quot;},{&quot;family&quot;:&quot;Rodríguez-Iglesias&quot;,&quot;given&quot;:&quot;Manuel&quot;,&quot;parse-names&quot;:false,&quot;dropping-particle&quot;:&quot;&quot;,&quot;non-dropping-particle&quot;:&quot;&quot;},{&quot;family&quot;:&quot;Galán-Sanchez&quot;,&quot;given&quot;:&quot;Fátima&quot;,&quot;parse-names&quot;:false,&quot;dropping-particle&quot;:&quot;&quot;,&quot;non-dropping-particle&quot;:&quot;&quot;},{&quot;family&quot;:&quot;Rodriguez-Pallares&quot;,&quot;given&quot;:&quot;Salud&quot;,&quot;parse-names&quot;:false,&quot;dropping-particle&quot;:&quot;&quot;,&quot;non-dropping-particle&quot;:&quot;&quot;},{&quot;family&quot;:&quot;Toro&quot;,&quot;given&quot;:&quot;María&quot;,&quot;parse-names&quot;:false,&quot;dropping-particle&quot;:&quot;&quot;,&quot;non-dropping-particle&quot;:&quot;de&quot;},{&quot;family&quot;:&quot;Escudero&quot;,&quot;given&quot;:&quot;María Bea&quot;,&quot;parse-names&quot;:false,&quot;dropping-particle&quot;:&quot;&quot;,&quot;non-dropping-particle&quot;:&quot;&quot;},{&quot;family&quot;:&quot;Azcona-Gutiérrez&quot;,&quot;given&quot;:&quot;José Manuel&quot;,&quot;parse-names&quot;:false,&quot;dropping-particle&quot;:&quot;&quot;,&quot;non-dropping-particle&quot;:&quot;&quot;},{&quot;family&quot;:&quot;Alberdi&quot;,&quot;given&quot;:&quot;Miriam Blasco&quot;,&quot;parse-names&quot;:false,&quot;dropping-particle&quot;:&quot;&quot;,&quot;non-dropping-particle&quot;:&quot;&quot;},{&quot;family&quot;:&quot;Mayor&quot;,&quot;given&quot;:&quot;Alfredo&quot;,&quot;parse-names&quot;:false,&quot;dropping-particle&quot;:&quot;&quot;,&quot;non-dropping-particle&quot;:&quot;&quot;},{&quot;family&quot;:&quot;García-Basteiro&quot;,&quot;given&quot;:&quot;Alberto L.&quot;,&quot;parse-names&quot;:false,&quot;dropping-particle&quot;:&quot;&quot;,&quot;non-dropping-particle&quot;:&quot;&quot;},{&quot;family&quot;:&quot;Moncunill&quot;,&quot;given&quot;:&quot;Gemma&quot;,&quot;parse-names&quot;:false,&quot;dropping-particle&quot;:&quot;&quot;,&quot;non-dropping-particle&quot;:&quot;&quot;},{&quot;family&quot;:&quot;Dobaño&quot;,&quot;given&quot;:&quot;Carlota&quot;,&quot;parse-names&quot;:false,&quot;dropping-particle&quot;:&quot;&quot;,&quot;non-dropping-particle&quot;:&quot;&quot;},{&quot;family&quot;:&quot;Cisteró&quot;,&quot;given&quot;:&quot;Pau&quot;,&quot;parse-names&quot;:false,&quot;dropping-particle&quot;:&quot;&quot;,&quot;non-dropping-particle&quot;:&quot;&quot;},{&quot;family&quot;:&quot;García-de-Viedma&quot;,&quot;given&quot;:&quot;Darío&quot;,&quot;parse-names&quot;:false,&quot;dropping-particle&quot;:&quot;&quot;,&quot;non-dropping-particle&quot;:&quot;&quot;},{&quot;family&quot;:&quot;Pérez-Lago&quot;,&quot;given&quot;:&quot;Laura&quot;,&quot;parse-names&quot;:false,&quot;dropping-particle&quot;:&quot;&quot;,&quot;non-dropping-particle&quot;:&quot;&quot;},{&quot;family&quot;:&quot;Herranz&quot;,&quot;given&quot;:&quot;Marta&quot;,&quot;parse-names&quot;:false,&quot;dropping-particle&quot;:&quot;&quot;,&quot;non-dropping-particle&quot;:&quot;&quot;},{&quot;family&quot;:&quot;Sicilia&quot;,&quot;given&quot;:&quot;Jon&quot;,&quot;parse-names&quot;:false,&quot;dropping-particle&quot;:&quot;&quot;,&quot;non-dropping-particle&quot;:&quot;&quot;},{&quot;family&quot;:&quot;Catalán-Alonso&quot;,&quot;given&quot;:&quot;Pilar&quot;,&quot;parse-names&quot;:false,&quot;dropping-particle&quot;:&quot;&quot;,&quot;non-dropping-particle&quot;:&quot;&quot;},{&quot;family&quot;:&quot;Muñoz&quot;,&quot;given&quot;:&quot;Patricia&quot;,&quot;parse-names&quot;:false,&quot;dropping-particle&quot;:&quot;&quot;,&quot;non-dropping-particle&quot;:&quot;&quot;},{&quot;family&quot;:&quot;Muñoz-Cuevas&quot;,&quot;given&quot;:&quot;Cristina&quot;,&quot;parse-names&quot;:false,&quot;dropping-particle&quot;:&quot;&quot;,&quot;non-dropping-particle&quot;:&quot;&quot;},{&quot;family&quot;:&quot;Rodríguez-Rodríguez&quot;,&quot;given&quot;:&quot;Guadalupe&quot;,&quot;parse-names&quot;:false,&quot;dropping-particle&quot;:&quot;&quot;,&quot;non-dropping-particle&quot;:&quot;&quot;},{&quot;family&quot;:&quot;Alberola-Enguidanos&quot;,&quot;given&quot;:&quot;Juan&quot;,&quot;parse-names&quot;:false,&quot;dropping-particle&quot;:&quot;&quot;,&quot;non-dropping-particle&quot;:&quot;&quot;},{&quot;family&quot;:&quot;Nogueira&quot;,&quot;given&quot;:&quot;Jose Miguel&quot;,&quot;parse-names&quot;:false,&quot;dropping-particle&quot;:&quot;&quot;,&quot;non-dropping-particle&quot;:&quot;&quot;},{&quot;family&quot;:&quot;Camarena&quot;,&quot;given&quot;:&quot;Juan José&quot;,&quot;parse-names&quot;:false,&quot;dropping-particle&quot;:&quot;&quot;,&quot;non-dropping-particle&quot;:&quot;&quot;},{&quot;family&quot;:&quot;Rezusta&quot;,&quot;given&quot;:&quot;Antonio&quot;,&quot;parse-names&quot;:false,&quot;dropping-particle&quot;:&quot;&quot;,&quot;non-dropping-particle&quot;:&quot;&quot;},{&quot;family&quot;:&quot;Tristancho-Baró&quot;,&quot;given&quot;:&quot;Alexander&quot;,&quot;parse-names&quot;:false,&quot;dropping-particle&quot;:&quot;&quot;,&quot;non-dropping-particle&quot;:&quot;&quot;},{&quot;family&quot;:&quot;Milagro&quot;,&quot;given&quot;:&quot;Ana&quot;,&quot;parse-names&quot;:false,&quot;dropping-particle&quot;:&quot;&quot;,&quot;non-dropping-particle&quot;:&quot;&quot;},{&quot;family&quot;:&quot;Martínez-Cameo&quot;,&quot;given&quot;:&quot;Nieves Felisa&quot;,&quot;parse-names&quot;:false,&quot;dropping-particle&quot;:&quot;&quot;,&quot;non-dropping-particle&quot;:&quot;&quot;},{&quot;family&quot;:&quot;Gracia-Grataloup&quot;,&quot;given&quot;:&quot;Yolanda&quot;,&quot;parse-names&quot;:false,&quot;dropping-particle&quot;:&quot;&quot;,&quot;non-dropping-particle&quot;:&quot;&quot;},{&quot;family&quot;:&quot;Martró&quot;,&quot;given&quot;:&quot;Elisa&quot;,&quot;parse-names&quot;:false,&quot;dropping-particle&quot;:&quot;&quot;,&quot;non-dropping-particle&quot;:&quot;&quot;},{&quot;family&quot;:&quot;Bordoy&quot;,&quot;given&quot;:&quot;Antoni E.&quot;,&quot;parse-names&quot;:false,&quot;dropping-particle&quot;:&quot;&quot;,&quot;non-dropping-particle&quot;:&quot;&quot;},{&quot;family&quot;:&quot;Not&quot;,&quot;given&quot;:&quot;Anna&quot;,&quot;parse-names&quot;:false,&quot;dropping-particle&quot;:&quot;&quot;,&quot;non-dropping-particle&quot;:&quot;&quot;},{&quot;family&quot;:&quot;Antuori-Torres&quot;,&quot;given&quot;:&quot;Adrián&quot;,&quot;parse-names&quot;:false,&quot;dropping-particle&quot;:&quot;&quot;,&quot;non-dropping-particle&quot;:&quot;&quot;},{&quot;family&quot;:&quot;Benito&quot;,&quot;given&quot;:&quot;Rafael&quot;,&quot;parse-names&quot;:false,&quot;dropping-particle&quot;:&quot;&quot;,&quot;non-dropping-particle&quot;:&quot;&quot;},{&quot;family&quot;:&quot;Algarate&quot;,&quot;given&quot;:&quot;Sonia&quot;,&quot;parse-names&quot;:false,&quot;dropping-particle&quot;:&quot;&quot;,&quot;non-dropping-particle&quot;:&quot;&quot;},{&quot;family&quot;:&quot;Bueno&quot;,&quot;given&quot;:&quot;Jessica&quot;,&quot;parse-names&quot;:false,&quot;dropping-particle&quot;:&quot;&quot;,&quot;non-dropping-particle&quot;:&quot;&quot;},{&quot;family&quot;:&quot;Pozo&quot;,&quot;given&quot;:&quot;Jose Luis&quot;,&quot;parse-names&quot;:false,&quot;dropping-particle&quot;:&quot;&quot;,&quot;non-dropping-particle&quot;:&quot;del&quot;},{&quot;family&quot;:&quot;Boga&quot;,&quot;given&quot;:&quot;Jose Antonio&quot;,&quot;parse-names&quot;:false,&quot;dropping-particle&quot;:&quot;&quot;,&quot;non-dropping-particle&quot;:&quot;&quot;},{&quot;family&quot;:&quot;Castelló-Abietar&quot;,&quot;given&quot;:&quot;Cristián&quot;,&quot;parse-names&quot;:false,&quot;dropping-particle&quot;:&quot;&quot;,&quot;non-dropping-particle&quot;:&quot;&quot;},{&quot;family&quot;:&quot;Rojo-Alba&quot;,&quot;given&quot;:&quot;Susana&quot;,&quot;parse-names&quot;:false,&quot;dropping-particle&quot;:&quot;&quot;,&quot;non-dropping-particle&quot;:&quot;&quot;},{&quot;family&quot;:&quot;Alvarez-Argüelles&quot;,&quot;given&quot;:&quot;Marta Elena&quot;,&quot;parse-names&quot;:false,&quot;dropping-particle&quot;:&quot;&quot;,&quot;non-dropping-particle&quot;:&quot;&quot;},{&quot;family&quot;:&quot;Melon&quot;,&quot;given&quot;:&quot;Santiago&quot;,&quot;parse-names&quot;:false,&quot;dropping-particle&quot;:&quot;&quot;,&quot;non-dropping-particle&quot;:&quot;&quot;},{&quot;family&quot;:&quot;Aranzamendi-Zaldumbide&quot;,&quot;given&quot;:&quot;Maitane&quot;,&quot;parse-names&quot;:false,&quot;dropping-particle&quot;:&quot;&quot;,&quot;non-dropping-particle&quot;:&quot;&quot;},{&quot;family&quot;:&quot;Vergara-Gómez&quot;,&quot;given&quot;:&quot;Andrea&quot;,&quot;parse-names&quot;:false,&quot;dropping-particle&quot;:&quot;&quot;,&quot;non-dropping-particle&quot;:&quot;&quot;},{&quot;family&quot;:&quot;Fernández-Pinero&quot;,&quot;given&quot;:&quot;Jovita&quot;,&quot;parse-names&quot;:false,&quot;dropping-particle&quot;:&quot;&quot;,&quot;non-dropping-particle&quot;:&quot;&quot;},{&quot;family&quot;:&quot;Martínez&quot;,&quot;given&quot;:&quot;Miguel J.&quot;,&quot;parse-names&quot;:false,&quot;dropping-particle&quot;:&quot;&quot;,&quot;non-dropping-particle&quot;:&quot;&quot;},{&quot;family&quot;:&quot;Vila&quot;,&quot;given&quot;:&quot;Jordi&quot;,&quot;parse-names&quot;:false,&quot;dropping-particle&quot;:&quot;&quot;,&quot;non-dropping-particle&quot;:&quot;&quot;},{&quot;family&quot;:&quot;Rubio&quot;,&quot;given&quot;:&quot;Elisa&quot;,&quot;parse-names&quot;:false,&quot;dropping-particle&quot;:&quot;&quot;,&quot;non-dropping-particle&quot;:&quot;&quot;},{&quot;family&quot;:&quot;Peiró-Mestres&quot;,&quot;given&quot;:&quot;Aida&quot;,&quot;parse-names&quot;:false,&quot;dropping-particle&quot;:&quot;&quot;,&quot;non-dropping-particle&quot;:&quot;&quot;},{&quot;family&quot;:&quot;Navero-Castillejos&quot;,&quot;given&quot;:&quot;Jessica&quot;,&quot;parse-names&quot;:false,&quot;dropping-particle&quot;:&quot;&quot;,&quot;non-dropping-particle&quot;:&quot;&quot;},{&quot;family&quot;:&quot;Posada&quot;,&quot;given&quot;:&quot;David&quot;,&quot;parse-names&quot;:false,&quot;dropping-particle&quot;:&quot;&quot;,&quot;non-dropping-particle&quot;:&quot;&quot;},{&quot;family&quot;:&quot;Valverde&quot;,&quot;given&quot;:&quot;Diana&quot;,&quot;parse-names&quot;:false,&quot;dropping-particle&quot;:&quot;&quot;,&quot;non-dropping-particle&quot;:&quot;&quot;},{&quot;family&quot;:&quot;Estévez-Gómez&quot;,&quot;given&quot;:&quot;Nuria&quot;,&quot;parse-names&quot;:false,&quot;dropping-particle&quot;:&quot;&quot;,&quot;non-dropping-particle&quot;:&quot;&quot;},{&quot;family&quot;:&quot;Fernandez-Silva&quot;,&quot;given&quot;:&quot;Iria&quot;,&quot;parse-names&quot;:false,&quot;dropping-particle&quot;:&quot;&quot;,&quot;non-dropping-particle&quot;:&quot;&quot;},{&quot;family&quot;:&quot;Chiara&quot;,&quot;given&quot;:&quot;Loretta&quot;,&quot;parse-names&quot;:false,&quot;dropping-particle&quot;:&quot;&quot;,&quot;non-dropping-particle&quot;:&quot;de&quot;},{&quot;family&quot;:&quot;Gallego-García&quot;,&quot;given&quot;:&quot;Pilar&quot;,&quot;parse-names&quot;:false,&quot;dropping-particle&quot;:&quot;&quot;,&quot;non-dropping-particle&quot;:&quot;&quot;},{&quot;family&quot;:&quot;Varela&quot;,&quot;given&quot;:&quot;Nair&quot;,&quot;parse-names&quot;:false,&quot;dropping-particle&quot;:&quot;&quot;,&quot;non-dropping-particle&quot;:&quot;&quot;},{&quot;family&quot;:&quot;Moreno&quot;,&quot;given&quot;:&quot;Rosario&quot;,&quot;parse-names&quot;:false,&quot;dropping-particle&quot;:&quot;&quot;,&quot;non-dropping-particle&quot;:&quot;&quot;},{&quot;family&quot;:&quot;Tirado&quot;,&quot;given&quot;:&quot;Maria Dolores&quot;,&quot;parse-names&quot;:false,&quot;dropping-particle&quot;:&quot;&quot;,&quot;non-dropping-particle&quot;:&quot;&quot;},{&quot;family&quot;:&quot;Gomez-Pinedo&quot;,&quot;given&quot;:&quot;Ulises&quot;,&quot;parse-names&quot;:false,&quot;dropping-particle&quot;:&quot;&quot;,&quot;non-dropping-particle&quot;:&quot;&quot;},{&quot;family&quot;:&quot;Gozalo-Margüello&quot;,&quot;given&quot;:&quot;Mónica&quot;,&quot;parse-names&quot;:false,&quot;dropping-particle&quot;:&quot;&quot;,&quot;non-dropping-particle&quot;:&quot;&quot;},{&quot;family&quot;:&quot;Eliecer-Cano&quot;,&quot;given&quot;:&quot;Maria&quot;,&quot;parse-names&quot;:false,&quot;dropping-particle&quot;:&quot;&quot;,&quot;non-dropping-particle&quot;:&quot;&quot;},{&quot;family&quot;:&quot;Méndez-Legaza&quot;,&quot;given&quot;:&quot;José Manuel&quot;,&quot;parse-names&quot;:false,&quot;dropping-particle&quot;:&quot;&quot;,&quot;non-dropping-particle&quot;:&quot;&quot;},{&quot;family&quot;:&quot;Rodríguez-Lozano&quot;,&quot;given&quot;:&quot;Jesus&quot;,&quot;parse-names&quot;:false,&quot;dropping-particle&quot;:&quot;&quot;,&quot;non-dropping-particle&quot;:&quot;&quot;},{&quot;family&quot;:&quot;Siller&quot;,&quot;given&quot;:&quot;María&quot;,&quot;parse-names&quot;:false,&quot;dropping-particle&quot;:&quot;&quot;,&quot;non-dropping-particle&quot;:&quot;&quot;},{&quot;family&quot;:&quot;Pablo-Marcos&quot;,&quot;given&quot;:&quot;Daniel&quot;,&quot;parse-names&quot;:false,&quot;dropping-particle&quot;:&quot;&quot;,&quot;non-dropping-particle&quot;:&quot;&quot;},{&quot;family&quot;:&quot;Oliver&quot;,&quot;given&quot;:&quot;Antonio&quot;,&quot;parse-names&quot;:false,&quot;dropping-particle&quot;:&quot;&quot;,&quot;non-dropping-particle&quot;:&quot;&quot;},{&quot;family&quot;:&quot;Reina&quot;,&quot;given&quot;:&quot;Jordi&quot;,&quot;parse-names&quot;:false,&quot;dropping-particle&quot;:&quot;&quot;,&quot;non-dropping-particle&quot;:&quot;&quot;},{&quot;family&quot;:&quot;López-Causapé&quot;,&quot;given&quot;:&quot;Carla&quot;,&quot;parse-names&quot;:false,&quot;dropping-particle&quot;:&quot;&quot;,&quot;non-dropping-particle&quot;:&quot;&quot;},{&quot;family&quot;:&quot;Canut-Blasco&quot;,&quot;given&quot;:&quot;Andrés&quot;,&quot;parse-names&quot;:false,&quot;dropping-particle&quot;:&quot;&quot;,&quot;non-dropping-particle&quot;:&quot;&quot;},{&quot;family&quot;:&quot;Hernáez-Crespo&quot;,&quot;given&quot;:&quot;Silvia&quot;,&quot;parse-names&quot;:false,&quot;dropping-particle&quot;:&quot;&quot;,&quot;non-dropping-particle&quot;:&quot;&quot;},{&quot;family&quot;:&quot;Cordón&quot;,&quot;given&quot;:&quot;Maria Luz A.&quot;,&quot;parse-names&quot;:false,&quot;dropping-particle&quot;:&quot;&quot;,&quot;non-dropping-particle&quot;:&quot;&quot;},{&quot;family&quot;:&quot;Lecároz-Agara&quot;,&quot;given&quot;:&quot;María Concepción&quot;,&quot;parse-names&quot;:false,&quot;dropping-particle&quot;:&quot;&quot;,&quot;non-dropping-particle&quot;:&quot;&quot;},{&quot;family&quot;:&quot;Gómez-González&quot;,&quot;given&quot;:&quot;Carmen&quot;,&quot;parse-names&quot;:false,&quot;dropping-particle&quot;:&quot;&quot;,&quot;non-dropping-particle&quot;:&quot;&quot;},{&quot;family&quot;:&quot;Aguirre-Quiñonero&quot;,&quot;given&quot;:&quot;Amaia&quot;,&quot;parse-names&quot;:false,&quot;dropping-particle&quot;:&quot;&quot;,&quot;non-dropping-particle&quot;:&quot;&quot;},{&quot;family&quot;:&quot;López-Mirones&quot;,&quot;given&quot;:&quot;José Israel&quot;,&quot;parse-names&quot;:false,&quot;dropping-particle&quot;:&quot;&quot;,&quot;non-dropping-particle&quot;:&quot;&quot;},{&quot;family&quot;:&quot;Fernández-Torres&quot;,&quot;given&quot;:&quot;Marina&quot;,&quot;parse-names&quot;:false,&quot;dropping-particle&quot;:&quot;&quot;,&quot;non-dropping-particle&quot;:&quot;&quot;},{&quot;family&quot;:&quot;Almela-Ferrer&quot;,&quot;given&quot;:&quot;Maria Rosario&quot;,&quot;parse-names&quot;:false,&quot;dropping-particle&quot;:&quot;&quot;,&quot;non-dropping-particle&quot;:&quot;&quot;},{&quot;family&quot;:&quot;Gonzalo-Jiménez&quot;,&quot;given&quot;:&quot;Nieves&quot;,&quot;parse-names&quot;:false,&quot;dropping-particle&quot;:&quot;&quot;,&quot;non-dropping-particle&quot;:&quot;&quot;},{&quot;family&quot;:&quot;Ruiz-García&quot;,&quot;given&quot;:&quot;Maria Montserrat&quot;,&quot;parse-names&quot;:false,&quot;dropping-particle&quot;:&quot;&quot;,&quot;non-dropping-particle&quot;:&quot;&quot;},{&quot;family&quot;:&quot;Galiana&quot;,&quot;given&quot;:&quot;Antonio&quot;,&quot;parse-names&quot;:false,&quot;dropping-particle&quot;:&quot;&quot;,&quot;non-dropping-particle&quot;:&quot;&quot;},{&quot;family&quot;:&quot;Sanchez-Almendro&quot;,&quot;given&quot;:&quot;Judith&quot;,&quot;parse-names&quot;:false,&quot;dropping-particle&quot;:&quot;&quot;,&quot;non-dropping-particle&quot;:&quot;&quot;},{&quot;family&quot;:&quot;Cilla&quot;,&quot;given&quot;:&quot;Gustavo&quot;,&quot;parse-names&quot;:false,&quot;dropping-particle&quot;:&quot;&quot;,&quot;non-dropping-particle&quot;:&quot;&quot;},{&quot;family&quot;:&quot;Montes&quot;,&quot;given&quot;:&quot;Milagrosa&quot;,&quot;parse-names&quot;:false,&quot;dropping-particle&quot;:&quot;&quot;,&quot;non-dropping-particle&quot;:&quot;&quot;},{&quot;family&quot;:&quot;Piñeiro&quot;,&quot;given&quot;:&quot;Luis&quot;,&quot;parse-names&quot;:false,&quot;dropping-particle&quot;:&quot;&quot;,&quot;non-dropping-particle&quot;:&quot;&quot;},{&quot;family&quot;:&quot;Sorarrain&quot;,&quot;given&quot;:&quot;Ane&quot;,&quot;parse-names&quot;:false,&quot;dropping-particle&quot;:&quot;&quot;,&quot;non-dropping-particle&quot;:&quot;&quot;},{&quot;family&quot;:&quot;Marimón&quot;,&quot;given&quot;:&quot;José María&quot;,&quot;parse-names&quot;:false,&quot;dropping-particle&quot;:&quot;&quot;,&quot;non-dropping-particle&quot;:&quot;&quot;},{&quot;family&quot;:&quot;Gomez-Ruiz&quot;,&quot;given&quot;:&quot;Maria Dolores&quot;,&quot;parse-names&quot;:false,&quot;dropping-particle&quot;:&quot;&quot;,&quot;non-dropping-particle&quot;:&quot;&quot;},{&quot;family&quot;:&quot;López-Hontangas&quot;,&quot;given&quot;:&quot;José Luis&quot;,&quot;parse-names&quot;:false,&quot;dropping-particle&quot;:&quot;&quot;,&quot;non-dropping-particle&quot;:&quot;&quot;},{&quot;family&quot;:&quot;González Barberá&quot;,&quot;given&quot;:&quot;Eva M.&quot;,&quot;parse-names&quot;:false,&quot;dropping-particle&quot;:&quot;&quot;,&quot;non-dropping-particle&quot;:&quot;&quot;},{&quot;family&quot;:&quot;Navarro-Marí&quot;,&quot;given&quot;:&quot;José María&quot;,&quot;parse-names&quot;:false,&quot;dropping-particle&quot;:&quot;&quot;,&quot;non-dropping-particle&quot;:&quot;&quot;},{&quot;family&quot;:&quot;Pedrosa-Corral&quot;,&quot;given&quot;:&quot;Irene&quot;,&quot;parse-names&quot;:false,&quot;dropping-particle&quot;:&quot;&quot;,&quot;non-dropping-particle&quot;:&quot;&quot;},{&quot;family&quot;:&quot;Sanbonmatsu-Gámez&quot;,&quot;given&quot;:&quot;Sara&quot;,&quot;parse-names&quot;:false,&quot;dropping-particle&quot;:&quot;&quot;,&quot;non-dropping-particle&quot;:&quot;&quot;},{&quot;family&quot;:&quot;Pérez-González&quot;,&quot;given&quot;:&quot;Carmen&quot;,&quot;parse-names&quot;:false,&quot;dropping-particle&quot;:&quot;&quot;,&quot;non-dropping-particle&quot;:&quot;&quot;},{&quot;family&quot;:&quot;Chamizo-López&quot;,&quot;given&quot;:&quot;Francisco&quot;,&quot;parse-names&quot;:false,&quot;dropping-particle&quot;:&quot;&quot;,&quot;non-dropping-particle&quot;:&quot;&quot;},{&quot;family&quot;:&quot;Bordes-Benítez&quot;,&quot;given&quot;:&quot;Ana&quot;,&quot;parse-names&quot;:false,&quot;dropping-particle&quot;:&quot;&quot;,&quot;non-dropping-particle&quot;:&quot;&quot;},{&quot;family&quot;:&quot;Navarro&quot;,&quot;given&quot;:&quot;David&quot;,&quot;parse-names&quot;:false,&quot;dropping-particle&quot;:&quot;&quot;,&quot;non-dropping-particle&quot;:&quot;&quot;},{&quot;family&quot;:&quot;Albert&quot;,&quot;given&quot;:&quot;Eliseo&quot;,&quot;parse-names&quot;:false,&quot;dropping-particle&quot;:&quot;&quot;,&quot;non-dropping-particle&quot;:&quot;&quot;},{&quot;family&quot;:&quot;Torres&quot;,&quot;given&quot;:&quot;Ignacio&quot;,&quot;parse-names&quot;:false,&quot;dropping-particle&quot;:&quot;&quot;,&quot;non-dropping-particle&quot;:&quot;&quot;},{&quot;family&quot;:&quot;Gascón&quot;,&quot;given&quot;:&quot;Isabel&quot;,&quot;parse-names&quot;:false,&quot;dropping-particle&quot;:&quot;&quot;,&quot;non-dropping-particle&quot;:&quot;&quot;},{&quot;family&quot;:&quot;Torregrosa-Hetland&quot;,&quot;given&quot;:&quot;Cristina Juana&quot;,&quot;parse-names&quot;:false,&quot;dropping-particle&quot;:&quot;&quot;,&quot;non-dropping-particle&quot;:&quot;&quot;},{&quot;family&quot;:&quot;Pastor-Boix&quot;,&quot;given&quot;:&quot;Eva&quot;,&quot;parse-names&quot;:false,&quot;dropping-particle&quot;:&quot;&quot;,&quot;non-dropping-particle&quot;:&quot;&quot;},{&quot;family&quot;:&quot;Cascales-Ramos&quot;,&quot;given&quot;:&quot;Paloma&quot;,&quot;parse-names&quot;:false,&quot;dropping-particle&quot;:&quot;&quot;,&quot;non-dropping-particle&quot;:&quot;&quot;},{&quot;family&quot;:&quot;Fuster-Escrivá&quot;,&quot;given&quot;:&quot;Begoña&quot;,&quot;parse-names&quot;:false,&quot;dropping-particle&quot;:&quot;&quot;,&quot;non-dropping-particle&quot;:&quot;&quot;},{&quot;family&quot;:&quot;Gimeno-Cardona&quot;,&quot;given&quot;:&quot;Concepción&quot;,&quot;parse-names&quot;:false,&quot;dropping-particle&quot;:&quot;&quot;,&quot;non-dropping-particle&quot;:&quot;&quot;},{&quot;family&quot;:&quot;Ocete&quot;,&quot;given&quot;:&quot;María Dolores&quot;,&quot;parse-names&quot;:false,&quot;dropping-particle&quot;:&quot;&quot;,&quot;non-dropping-particle&quot;:&quot;&quot;},{&quot;family&quot;:&quot;Medina-Gonzalez&quot;,&quot;given&quot;:&quot;Rafael&quot;,&quot;parse-names&quot;:false,&quot;dropping-particle&quot;:&quot;&quot;,&quot;non-dropping-particle&quot;:&quot;&quot;},{&quot;family&quot;:&quot;González-Cantó&quot;,&quot;given&quot;:&quot;Julia&quot;,&quot;parse-names&quot;:false,&quot;dropping-particle&quot;:&quot;&quot;,&quot;non-dropping-particle&quot;:&quot;&quot;},{&quot;family&quot;:&quot;Martínez-Macias&quot;,&quot;given&quot;:&quot;Olalla&quot;,&quot;parse-names&quot;:false,&quot;dropping-particle&quot;:&quot;&quot;,&quot;non-dropping-particle&quot;:&quot;&quot;},{&quot;family&quot;:&quot;Palop-Borrás&quot;,&quot;given&quot;:&quot;Begoña&quot;,&quot;parse-names&quot;:false,&quot;dropping-particle&quot;:&quot;&quot;,&quot;non-dropping-particle&quot;:&quot;&quot;},{&quot;family&quot;:&quot;Toro&quot;,&quot;given&quot;:&quot;Inmaculada&quot;,&quot;parse-names&quot;:false,&quot;dropping-particle&quot;:&quot;&quot;,&quot;non-dropping-particle&quot;:&quot;de&quot;},{&quot;family&quot;:&quot;Mediavilla-Gradolph&quot;,&quot;given&quot;:&quot;Maria Concepción&quot;,&quot;parse-names&quot;:false,&quot;dropping-particle&quot;:&quot;&quot;,&quot;non-dropping-particle&quot;:&quot;&quot;},{&quot;family&quot;:&quot;Pérez-Ruiz&quot;,&quot;given&quot;:&quot;Mercedes&quot;,&quot;parse-names&quot;:false,&quot;dropping-particle&quot;:&quot;&quot;,&quot;non-dropping-particle&quot;:&quot;&quot;},{&quot;family&quot;:&quot;González-Recio&quot;,&quot;given&quot;:&quot;Óscar&quot;,&quot;parse-names&quot;:false,&quot;dropping-particle&quot;:&quot;&quot;,&quot;non-dropping-particle&quot;:&quot;&quot;},{&quot;family&quot;:&quot;Gutiérrez-Rivas&quot;,&quot;given&quot;:&quot;Mónica&quot;,&quot;parse-names&quot;:false,&quot;dropping-particle&quot;:&quot;&quot;,&quot;non-dropping-particle&quot;:&quot;&quot;},{&quot;family&quot;:&quot;Simarro-Córdoba&quot;,&quot;given&quot;:&quot;Encarnación&quot;,&quot;parse-names&quot;:false,&quot;dropping-particle&quot;:&quot;&quot;,&quot;non-dropping-particle&quot;:&quot;&quot;},{&quot;family&quot;:&quot;Lozano-Serra&quot;,&quot;given&quot;:&quot;Julia&quot;,&quot;parse-names&quot;:false,&quot;dropping-particle&quot;:&quot;&quot;,&quot;non-dropping-particle&quot;:&quot;&quot;},{&quot;family&quot;:&quot;Robles-Fonseca&quot;,&quot;given&quot;:&quot;Lorena&quot;,&quot;parse-names&quot;:false,&quot;dropping-particle&quot;:&quot;&quot;,&quot;non-dropping-particle&quot;:&quot;&quot;},{&quot;family&quot;:&quot;Salazar&quot;,&quot;given&quot;:&quot;Adolfo&quot;,&quot;parse-names&quot;:false,&quot;dropping-particle&quot;:&quot;&quot;,&quot;non-dropping-particle&quot;:&quot;de&quot;},{&quot;family&quot;:&quot;Viñuela-González&quot;,&quot;given&quot;:&quot;Laura&quot;,&quot;parse-names&quot;:false,&quot;dropping-particle&quot;:&quot;&quot;,&quot;non-dropping-particle&quot;:&quot;&quot;},{&quot;family&quot;:&quot;Chueca&quot;,&quot;given&quot;:&quot;Natalia&quot;,&quot;parse-names&quot;:false,&quot;dropping-particle&quot;:&quot;&quot;,&quot;non-dropping-particle&quot;:&quot;&quot;},{&quot;family&quot;:&quot;García&quot;,&quot;given&quot;:&quot;Federico&quot;,&quot;parse-names&quot;:false,&quot;dropping-particle&quot;:&quot;&quot;,&quot;non-dropping-particle&quot;:&quot;&quot;},{&quot;family&quot;:&quot;Gómez-Camarasa&quot;,&quot;given&quot;:&quot;Cristina&quot;,&quot;parse-names&quot;:false,&quot;dropping-particle&quot;:&quot;&quot;,&quot;non-dropping-particle&quot;:&quot;&quot;},{&quot;family&quot;:&quot;Carvajal&quot;,&quot;given&quot;:&quot;Ana&quot;,&quot;parse-names&quot;:false,&quot;dropping-particle&quot;:&quot;&quot;,&quot;non-dropping-particle&quot;:&quot;&quot;},{&quot;family&quot;:&quot;la Puente&quot;,&quot;given&quot;:&quot;Raul&quot;,&quot;parse-names&quot;:false,&quot;dropping-particle&quot;:&quot;&quot;,&quot;non-dropping-particle&quot;:&quot;de&quot;},{&quot;family&quot;:&quot;Martín-Sánchez&quot;,&quot;given&quot;:&quot;Vicente&quot;,&quot;parse-names&quot;:false,&quot;dropping-particle&quot;:&quot;&quot;,&quot;non-dropping-particle&quot;:&quot;&quot;},{&quot;family&quot;:&quot;Fregeneda-Grandes&quot;,&quot;given&quot;:&quot;Juan Miguel&quot;,&quot;parse-names&quot;:false,&quot;dropping-particle&quot;:&quot;&quot;,&quot;non-dropping-particle&quot;:&quot;&quot;},{&quot;family&quot;:&quot;Molina&quot;,&quot;given&quot;:&quot;Antonio José&quot;,&quot;parse-names&quot;:false,&quot;dropping-particle&quot;:&quot;&quot;,&quot;non-dropping-particle&quot;:&quot;&quot;},{&quot;family&quot;:&quot;Argüello&quot;,&quot;given&quot;:&quot;Héctor&quot;,&quot;parse-names&quot;:false,&quot;dropping-particle&quot;:&quot;&quot;,&quot;non-dropping-particle&quot;:&quot;&quot;},{&quot;family&quot;:&quot;Fernández-Villa&quot;,&quot;given&quot;:&quot;Tania&quot;,&quot;parse-names&quot;:false,&quot;dropping-particle&quot;:&quot;&quot;,&quot;non-dropping-particle&quot;:&quot;&quot;},{&quot;family&quot;:&quot;Farga-Martí&quot;,&quot;given&quot;:&quot;Maria Amparo&quot;,&quot;parse-names&quot;:false,&quot;dropping-particle&quot;:&quot;&quot;,&quot;non-dropping-particle&quot;:&quot;&quot;},{&quot;family&quot;:&quot;Domínguez-Márquez&quot;,&quot;given&quot;:&quot;Victoria&quot;,&quot;parse-names&quot;:false,&quot;dropping-particle&quot;:&quot;&quot;,&quot;non-dropping-particle&quot;:&quot;&quot;},{&quot;family&quot;:&quot;Costa-Alcalde&quot;,&quot;given&quot;:&quot;José Javier&quot;,&quot;parse-names&quot;:false,&quot;dropping-particle&quot;:&quot;&quot;,&quot;non-dropping-particle&quot;:&quot;&quot;},{&quot;family&quot;:&quot;Trastoy&quot;,&quot;given&quot;:&quot;Rocío&quot;,&quot;parse-names&quot;:false,&quot;dropping-particle&quot;:&quot;&quot;,&quot;non-dropping-particle&quot;:&quot;&quot;},{&quot;family&quot;:&quot;Barbeito-Castiñeiras&quot;,&quot;given&quot;:&quot;Gema&quot;,&quot;parse-names&quot;:false,&quot;dropping-particle&quot;:&quot;&quot;,&quot;non-dropping-particle&quot;:&quot;&quot;},{&quot;family&quot;:&quot;Coira&quot;,&quot;given&quot;:&quot;Amparo&quot;,&quot;parse-names&quot;:false,&quot;dropping-particle&quot;:&quot;&quot;,&quot;non-dropping-particle&quot;:&quot;&quot;},{&quot;family&quot;:&quot;Pérez-del-Molino&quot;,&quot;given&quot;:&quot;María Luisa&quot;,&quot;parse-names&quot;:false,&quot;dropping-particle&quot;:&quot;&quot;,&quot;non-dropping-particle&quot;:&quot;&quot;},{&quot;family&quot;:&quot;Aguilera&quot;,&quot;given&quot;:&quot;Antonio&quot;,&quot;parse-names&quot;:false,&quot;dropping-particle&quot;:&quot;&quot;,&quot;non-dropping-particle&quot;:&quot;&quot;},{&quot;family&quot;:&quot;Planas&quot;,&quot;given&quot;:&quot;Anna M.&quot;,&quot;parse-names&quot;:false,&quot;dropping-particle&quot;:&quot;&quot;,&quot;non-dropping-particle&quot;:&quot;&quot;},{&quot;family&quot;:&quot;Soriano&quot;,&quot;given&quot;:&quot;Alex&quot;,&quot;parse-names&quot;:false,&quot;dropping-particle&quot;:&quot;&quot;,&quot;non-dropping-particle&quot;:&quot;&quot;},{&quot;family&quot;:&quot;Fernandez-Cádenas&quot;,&quot;given&quot;:&quot;Israel&quot;,&quot;parse-names&quot;:false,&quot;dropping-particle&quot;:&quot;&quot;,&quot;non-dropping-particle&quot;:&quot;&quot;},{&quot;family&quot;:&quot;Pérez-Tur&quot;,&quot;given&quot;:&quot;Jordi&quot;,&quot;parse-names&quot;:false,&quot;dropping-particle&quot;:&quot;&quot;,&quot;non-dropping-particle&quot;:&quot;&quot;},{&quot;family&quot;:&quot;Marcos&quot;,&quot;given&quot;:&quot;Maria Ángeles&quot;,&quot;parse-names&quot;:false,&quot;dropping-particle&quot;:&quot;&quot;,&quot;non-dropping-particle&quot;:&quot;&quot;},{&quot;family&quot;:&quot;Moreno-Docón&quot;,&quot;given&quot;:&quot;Antonio&quot;,&quot;parse-names&quot;:false,&quot;dropping-particle&quot;:&quot;&quot;,&quot;non-dropping-particle&quot;:&quot;&quot;},{&quot;family&quot;:&quot;Viedma&quot;,&quot;given&quot;:&quot;Esther&quot;,&quot;parse-names&quot;:false,&quot;dropping-particle&quot;:&quot;&quot;,&quot;non-dropping-particle&quot;:&quot;&quot;},{&quot;family&quot;:&quot;Mingorance&quot;,&quot;given&quot;:&quot;Jesús&quot;,&quot;parse-names&quot;:false,&quot;dropping-particle&quot;:&quot;&quot;,&quot;non-dropping-particle&quot;:&quot;&quot;},{&quot;family&quot;:&quot;Galán-Montemayor&quot;,&quot;given&quot;:&quot;Juan Carlos&quot;,&quot;parse-names&quot;:false,&quot;dropping-particle&quot;:&quot;&quot;,&quot;non-dropping-particle&quot;:&quot;&quot;},{&quot;family&quot;:&quot;Parra-Grande&quot;,&quot;given&quot;:&quot;Mónica&quot;,&quot;parse-names&quot;:false,&quot;dropping-particle&quot;:&quot;&quot;,&quot;non-dropping-particle&quot;:&quot;&quot;},{&quot;family&quot;:&quot;Stadler&quot;,&quot;given&quot;:&quot;Tanja&quot;,&quot;parse-names&quot;:false,&quot;dropping-particle&quot;:&quot;&quot;,&quot;non-dropping-particle&quot;:&quot;&quot;},{&quot;family&quot;:&quot;Neher&quot;,&quot;given&quot;:&quot;Richard A.&quot;,&quot;parse-names&quot;:false,&quot;dropping-particle&quot;:&quot;&quot;,&quot;non-dropping-particle&quot;:&quot;&quot;}],&quot;container-title&quot;:&quot;Nature 2021 595:7869&quot;,&quot;accessed&quot;:{&quot;date-parts&quot;:[[2022,2,22]]},&quot;DOI&quot;:&quot;10.1038/s41586-021-03677-y&quot;,&quot;ISBN&quot;:&quot;4158602103677&quot;,&quot;ISSN&quot;:&quot;1476-4687&quot;,&quot;PMID&quot;:&quot;34098568&quot;,&quot;URL&quot;:&quot;https://www.nature.com/articles/s41586-021-03677-y&quot;,&quot;issued&quot;:{&quot;date-parts&quot;:[[2021,6,7]]},&quot;page&quot;:&quot;707-712&quot;,&quot;abstract&quot;:&quot;Following its emergence in late 2019, the spread of SARS-CoV-21,2 has been tracked by phylogenetic analysis of viral genome sequences in unprecedented detail3–5. Although the virus spread globally in early 2020 before borders closed, intercontinental travel has since been greatly reduced. However, travel within Europe resumed in the summer of 2020. Here we report on a SARS-CoV-2 variant, 20E (EU1), that was identified in Spain in early summer 2020 and subsequently spread across Europe. We find no evidence that this variant has increased transmissibility, but instead demonstrate how rising incidence in Spain, resumption of travel, and lack of effective screening and containment may explain the variant’s success. Despite travel restrictions, we estimate that 20E (EU1) was introduced hundreds of times to European countries by summertime travellers, which is likely to have undermined local efforts to minimize infection with SARS-CoV-2. Our results illustrate how a variant can rapidly become dominant even in the absence of a substantial transmission advantage in favourable epidemiological settings. Genomic surveillance is critical for understanding how travel can affect transmission of SARS-CoV-2, and thus for informing future containment strategies as travel resumes. Analysis of the spread of the 20E (EU1) variant of SARS-CoV-2 through Europe suggests that international travel and insufficient containment, rather than increased transmissibility, led to a resurgence of infections.&quot;,&quot;publisher&quot;:&quot;Nature Publishing Group&quot;,&quot;issue&quot;:&quot;7869&quot;,&quot;volume&quot;:&quot;595&quot;,&quot;expandedJournalTitle&quot;:&quot;Nature 2021 595:7869&quot;},&quot;isTemporary&quot;:false},{&quot;id&quot;:&quot;615329ac-d5dc-3690-80bb-eb6796f0364f&quot;,&quot;itemData&quot;:{&quot;type&quot;:&quot;article-journal&quot;,&quot;id&quot;:&quot;615329ac-d5dc-3690-80bb-eb6796f0364f&quot;,&quot;title&quot;:&quot;Untangling introductions and persistence in COVID-19 resurgence in Europe&quot;,&quot;author&quot;:[{&quot;family&quot;:&quot;Lemey&quot;,&quot;given&quot;:&quot;Philippe&quot;,&quot;parse-names&quot;:false,&quot;dropping-particle&quot;:&quot;&quot;,&quot;non-dropping-particle&quot;:&quot;&quot;},{&quot;family&quot;:&quot;Ruktanonchai&quot;,&quot;given&quot;:&quot;Nick&quot;,&quot;parse-names&quot;:false,&quot;dropping-particle&quot;:&quot;&quot;,&quot;non-dropping-particle&quot;:&quot;&quot;},{&quot;family&quot;:&quot;Hong&quot;,&quot;given&quot;:&quot;Samuel L.&quot;,&quot;parse-names&quot;:false,&quot;dropping-particle&quot;:&quot;&quot;,&quot;non-dropping-particle&quot;:&quot;&quot;},{&quot;family&quot;:&quot;Colizza&quot;,&quot;given&quot;:&quot;Vittoria&quot;,&quot;parse-names&quot;:false,&quot;dropping-particle&quot;:&quot;&quot;,&quot;non-dropping-particle&quot;:&quot;&quot;},{&quot;family&quot;:&quot;Poletto&quot;,&quot;given&quot;:&quot;Chiara&quot;,&quot;parse-names&quot;:false,&quot;dropping-particle&quot;:&quot;&quot;,&quot;non-dropping-particle&quot;:&quot;&quot;},{&quot;family&quot;:&quot;Broeck&quot;,&quot;given&quot;:&quot;Frederik&quot;,&quot;parse-names&quot;:false,&quot;dropping-particle&quot;:&quot;&quot;,&quot;non-dropping-particle&quot;:&quot;van den&quot;},{&quot;family&quot;:&quot;Gill&quot;,&quot;given&quot;:&quot;Mandev S.&quot;,&quot;parse-names&quot;:false,&quot;dropping-particle&quot;:&quot;&quot;,&quot;non-dropping-particle&quot;:&quot;&quot;},{&quot;family&quot;:&quot;Ji&quot;,&quot;given&quot;:&quot;Xiang&quot;,&quot;parse-names&quot;:false,&quot;dropping-particle&quot;:&quot;&quot;,&quot;non-dropping-particle&quot;:&quot;&quot;},{&quot;family&quot;:&quot;Levasseur&quot;,&quot;given&quot;:&quot;Anthony&quot;,&quot;parse-names&quot;:false,&quot;dropping-particle&quot;:&quot;&quot;,&quot;non-dropping-particle&quot;:&quot;&quot;},{&quot;family&quot;:&quot;Oude Munnink&quot;,&quot;given&quot;:&quot;Bas B.&quot;,&quot;parse-names&quot;:false,&quot;dropping-particle&quot;:&quot;&quot;,&quot;non-dropping-particle&quot;:&quot;&quot;},{&quot;family&quot;:&quot;Koopmans&quot;,&quot;given&quot;:&quot;Marion&quot;,&quot;parse-names&quot;:false,&quot;dropping-particle&quot;:&quot;&quot;,&quot;non-dropping-particle&quot;:&quot;&quot;},{&quot;family&quot;:&quot;Sadilek&quot;,&quot;given&quot;:&quot;Adam&quot;,&quot;parse-names&quot;:false,&quot;dropping-particle&quot;:&quot;&quot;,&quot;non-dropping-particle&quot;:&quot;&quot;},{&quot;family&quot;:&quot;Lai&quot;,&quot;given&quot;:&quot;Shengjie&quot;,&quot;parse-names&quot;:false,&quot;dropping-particle&quot;:&quot;&quot;,&quot;non-dropping-particle&quot;:&quot;&quot;},{&quot;family&quot;:&quot;Tatem&quot;,&quot;given&quot;:&quot;Andrew J.&quot;,&quot;parse-names&quot;:false,&quot;dropping-particle&quot;:&quot;&quot;,&quot;non-dropping-particle&quot;:&quot;&quot;},{&quot;family&quot;:&quot;Baele&quot;,&quot;given&quot;:&quot;Guy&quot;,&quot;parse-names&quot;:false,&quot;dropping-particle&quot;:&quot;&quot;,&quot;non-dropping-particle&quot;:&quot;&quot;},{&quot;family&quot;:&quot;Suchard&quot;,&quot;given&quot;:&quot;Marc A.&quot;,&quot;parse-names&quot;:false,&quot;dropping-particle&quot;:&quot;&quot;,&quot;non-dropping-particle&quot;:&quot;&quot;},{&quot;family&quot;:&quot;Dellicour&quot;,&quot;given&quot;:&quot;Simon&quot;,&quot;parse-names&quot;:false,&quot;dropping-particle&quot;:&quot;&quot;,&quot;non-dropping-particle&quot;:&quot;&quot;}],&quot;container-title&quot;:&quot;Nature 2021 595:7869&quot;,&quot;accessed&quot;:{&quot;date-parts&quot;:[[2022,2,22]]},&quot;DOI&quot;:&quot;10.1038/s41586-021-03754-2&quot;,&quot;ISSN&quot;:&quot;1476-4687&quot;,&quot;PMID&quot;:&quot;34192736&quot;,&quot;URL&quot;:&quot;https://www.nature.com/articles/s41586-021-03754-2&quot;,&quot;issued&quot;:{&quot;date-parts&quot;:[[2021,6,30]]},&quot;page&quot;:&quot;713-717&quot;,&quot;abstract&quot;:&quot;After the first wave of SARS-CoV-2 infections in spring 2020, Europe experienced a resurgence of the virus starting in late summer 2020 that was deadlier and more difficult to contain1. Relaxed intervention measures and summer travel have been implicated as drivers of the second wave2. Here we build a phylogeographical model to evaluate how newly introduced lineages, as opposed to the rekindling of persistent lineages, contributed to the resurgence of COVID-19 in Europe. We inform this model using genomic, mobility and epidemiological data from 10 European countries and estimate that in many countries more than half of the lineages circulating in late summer resulted from new introductions since 15&amp;nbsp;June 2020. The success in onward transmission of newly introduced lineages was negatively associated with the local incidence of COVID-19 during this period. The pervasive spread of variants in summer 2020 highlights the threat of viral dissemination when restrictions are lifted, and this needs to be carefully considered in strategies to control the current spread of variants that are more transmissible and/or evade immunity. Our findings indicate that more effective and coordinated measures are required to contain the spread through cross-border travel even as vaccination is reducing disease burden. In many European countries, more than half of the SARS-CoV-2 lineages circulating in late summer 2020 resulted from new introductions, highlighting the threat of viral dissemination when restrictions are lifted.&quot;,&quot;publisher&quot;:&quot;Nature Publishing Group&quot;,&quot;issue&quot;:&quot;7869&quot;,&quot;volume&quot;:&quot;595&quot;,&quot;expandedJournalTitle&quot;:&quot;Nature 2021 595:7869&quot;},&quot;isTemporary&quot;:false}],&quot;citationTag&quot;:&quot;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&quot;},{&quot;citationID&quot;:&quot;MENDELEY_CITATION_1d389d01-089c-41cf-8857-0ddfe7ac25a4&quot;,&quot;properties&quot;:{&quot;noteIndex&quot;:0},&quot;isEdited&quot;:false,&quot;manualOverride&quot;:{&quot;isManuallyOverridden&quot;:false,&quot;citeprocText&quot;:&quot;&lt;sup&gt;29&lt;/sup&gt;&quot;,&quot;manualOverrideText&quot;:&quot;&quot;},&quot;citationItems&quot;:[{&quot;id&quot;:&quot;01156377-9588-3031-9b0d-c7a69af8a88d&quot;,&quot;itemData&quot;:{&quot;type&quot;:&quot;article-journal&quot;,&quot;id&quot;:&quot;01156377-9588-3031-9b0d-c7a69af8a88d&quot;,&quot;title&quot;:&quot;Context-specific emergence and growth of the SARS-CoV-2 Delta variant&quot;,&quot;author&quot;:[{&quot;family&quot;:&quot;McCrone&quot;,&quot;given&quot;:&quot;John T.&quot;,&quot;parse-names&quot;:false,&quot;dropping-particle&quot;:&quot;&quot;,&quot;non-dropping-particle&quot;:&quot;&quot;},{&quot;family&quot;:&quot;Hill&quot;,&quot;given&quot;:&quot;Verity&quot;,&quot;parse-names&quot;:false,&quot;dropping-particle&quot;:&quot;&quot;,&quot;non-dropping-particle&quot;:&quot;&quot;},{&quot;family&quot;:&quot;Bajaj&quot;,&quot;given&quot;:&quot;Sumali&quot;,&quot;parse-names&quot;:false,&quot;dropping-particle&quot;:&quot;&quot;,&quot;non-dropping-particle&quot;:&quot;&quot;},{&quot;family&quot;:&quot;Pena&quot;,&quot;given&quot;:&quot;Rosario Evans&quot;,&quot;parse-names&quot;:false,&quot;dropping-particle&quot;:&quot;&quot;,&quot;non-dropping-particle&quot;:&quot;&quot;},{&quot;family&quot;:&quot;Lambert&quot;,&quot;given&quot;:&quot;Ben C.&quot;,&quot;parse-names&quot;:false,&quot;dropping-particle&quot;:&quot;&quot;,&quot;non-dropping-particle&quot;:&quot;&quot;},{&quot;family&quot;:&quot;Inward&quot;,&quot;given&quot;:&quot;Rhys&quot;,&quot;parse-names&quot;:false,&quot;dropping-particle&quot;:&quot;&quot;,&quot;non-dropping-particle&quot;:&quot;&quot;},{&quot;family&quot;:&quot;Bhatt&quot;,&quot;given&quot;:&quot;Samir&quot;,&quot;parse-names&quot;:false,&quot;dropping-particle&quot;:&quot;&quot;,&quot;non-dropping-particle&quot;:&quot;&quot;},{&quot;family&quot;:&quot;Volz&quot;,&quot;given&quot;:&quot;Erik&quot;,&quot;parse-names&quot;:false,&quot;dropping-particle&quot;:&quot;&quot;,&quot;non-dropping-particle&quot;:&quot;&quot;},{&quot;family&quot;:&quot;Ruis&quot;,&quot;given&quot;:&quot;Christopher&quot;,&quot;parse-names&quot;:false,&quot;dropping-particle&quot;:&quot;&quot;,&quot;non-dropping-particle&quot;:&quot;&quot;},{&quot;family&quot;:&quot;Dellicour&quot;,&quot;given&quot;:&quot;Simon&quot;,&quot;parse-names&quot;:false,&quot;dropping-particle&quot;:&quot;&quot;,&quot;non-dropping-particle&quot;:&quot;&quot;},{&quot;family&quot;:&quot;Baele&quot;,&quot;given&quot;:&quot;Guy&quot;,&quot;parse-names&quot;:false,&quot;dropping-particle&quot;:&quot;&quot;,&quot;non-dropping-particle&quot;:&quot;&quot;},{&quot;family&quot;:&quot;Zarebski&quot;,&quot;given&quot;:&quot;Alexander E.&quot;,&quot;parse-names&quot;:false,&quot;dropping-particle&quot;:&quot;&quot;,&quot;non-dropping-particle&quot;:&quot;&quot;},{&quot;family&quot;:&quot;Sadilek&quot;,&quot;given&quot;:&quot;Adam&quot;,&quot;parse-names&quot;:false,&quot;dropping-particle&quot;:&quot;&quot;,&quot;non-dropping-particle&quot;:&quot;&quot;},{&quot;family&quot;:&quot;Wu&quot;,&quot;given&quot;:&quot;Neo&quot;,&quot;parse-names&quot;:false,&quot;dropping-particle&quot;:&quot;&quot;,&quot;non-dropping-particle&quot;:&quot;&quot;},{&quot;family&quot;:&quot;Schneider&quot;,&quot;given&quot;:&quot;Aaron&quot;,&quot;parse-names&quot;:false,&quot;dropping-particle&quot;:&quot;&quot;,&quot;non-dropping-particle&quot;:&quot;&quot;},{&quot;family&quot;:&quot;Ji&quot;,&quot;given&quot;:&quot;Xiang&quot;,&quot;parse-names&quot;:false,&quot;dropping-particle&quot;:&quot;&quot;,&quot;non-dropping-particle&quot;:&quot;&quot;},{&quot;family&quot;:&quot;Raghwani&quot;,&quot;given&quot;:&quot;Jayna&quot;,&quot;parse-names&quot;:false,&quot;dropping-particle&quot;:&quot;&quot;,&quot;non-dropping-particle&quot;:&quot;&quot;},{&quot;family&quot;:&quot;Jackson&quot;,&quot;given&quot;:&quot;Ben&quot;,&quot;parse-names&quot;:false,&quot;dropping-particle&quot;:&quot;&quot;,&quot;non-dropping-particle&quot;:&quot;&quot;},{&quot;family&quot;:&quot;Colquhoun&quot;,&quot;given&quot;:&quot;Rachel&quot;,&quot;parse-names&quot;:false,&quot;dropping-particle&quot;:&quot;&quot;,&quot;non-dropping-particle&quot;:&quot;&quot;},{&quot;family&quot;:&quot;O’Toole&quot;,&quot;given&quot;:&quot;Áine&quot;,&quot;parse-names&quot;:false,&quot;dropping-particle&quot;:&quot;&quot;,&quot;non-dropping-particle&quot;:&quot;&quot;},{&quot;family&quot;:&quot;Peacock&quot;,&quot;given&quot;:&quot;Thomas P.&quot;,&quot;parse-names&quot;:false,&quot;dropping-particle&quot;:&quot;&quot;,&quot;non-dropping-particle&quot;:&quot;&quot;},{&quot;family&quot;:&quot;Twohig&quot;,&quot;given&quot;:&quot;Kate&quot;,&quot;parse-names&quot;:false,&quot;dropping-particle&quot;:&quot;&quot;,&quot;non-dropping-particle&quot;:&quot;&quot;},{&quot;family&quot;:&quot;Thelwall&quot;,&quot;given&quot;:&quot;Simon&quot;,&quot;parse-names&quot;:false,&quot;dropping-particle&quot;:&quot;&quot;,&quot;non-dropping-particle&quot;:&quot;&quot;},{&quot;family&quot;:&quot;Dabrera&quot;,&quot;given&quot;:&quot;Gavin&quot;,&quot;parse-names&quot;:false,&quot;dropping-particle&quot;:&quot;&quot;,&quot;non-dropping-particle&quot;:&quot;&quot;},{&quot;family&quot;:&quot;Myers&quot;,&quot;given&quot;:&quot;Richard&quot;,&quot;parse-names&quot;:false,&quot;dropping-particle&quot;:&quot;&quot;,&quot;non-dropping-particle&quot;:&quot;&quot;},{&quot;family&quot;:&quot;consortium&quot;,&quot;given&quot;:&quot;The COVID-19 genomics UK (COG-UK)&quot;,&quot;parse-names&quot;:false,&quot;dropping-particle&quot;:&quot;&quot;,&quot;non-dropping-particle&quot;:&quot;&quot;},{&quot;family&quot;:&quot;Faria&quot;,&quot;given&quot;:&quot;Nuno R.&quot;,&quot;parse-names&quot;:false,&quot;dropping-particle&quot;:&quot;&quot;,&quot;non-dropping-particle&quot;:&quot;&quot;},{&quot;family&quot;:&quot;Huber&quot;,&quot;given&quot;:&quot;Carmen&quot;,&quot;parse-names&quot;:false,&quot;dropping-particle&quot;:&quot;&quot;,&quot;non-dropping-particle&quot;:&quot;&quot;},{&quot;family&quot;:&quot;Bogoch&quot;,&quot;given&quot;:&quot;Isaac I.&quot;,&quot;parse-names&quot;:false,&quot;dropping-particle&quot;:&quot;&quot;,&quot;non-dropping-particle&quot;:&quot;&quot;},{&quot;family&quot;:&quot;Khan&quot;,&quot;given&quot;:&quot;Kamran&quot;,&quot;parse-names&quot;:false,&quot;dropping-particle&quot;:&quot;&quot;,&quot;non-dropping-particle&quot;:&quot;&quot;},{&quot;family&quot;:&quot;Plessis&quot;,&quot;given&quot;:&quot;Louis&quot;,&quot;parse-names&quot;:false,&quot;dropping-particle&quot;:&quot;du&quot;,&quot;non-dropping-particle&quot;:&quot;&quot;},{&quot;family&quot;:&quot;Barrett&quot;,&quot;given&quot;:&quot;Jeffrey C.&quot;,&quot;parse-names&quot;:false,&quot;dropping-particle&quot;:&quot;&quot;,&quot;non-dropping-particle&quot;:&quot;&quot;},{&quot;family&quot;:&quot;Aanensen&quot;,&quot;given&quot;:&quot;David M.&quot;,&quot;parse-names&quot;:false,&quot;dropping-particle&quot;:&quot;&quot;,&quot;non-dropping-particle&quot;:&quot;&quot;},{&quot;family&quot;:&quot;Barclay&quot;,&quot;given&quot;:&quot;Wendy S.&quot;,&quot;parse-names&quot;:false,&quot;dropping-particle&quot;:&quot;&quot;,&quot;non-dropping-particle&quot;:&quot;&quot;},{&quot;family&quot;:&quot;Chand&quot;,&quot;given&quot;:&quot;Meera&quot;,&quot;parse-names&quot;:false,&quot;dropping-particle&quot;:&quot;&quot;,&quot;non-dropping-particle&quot;:&quot;&quot;},{&quot;family&quot;:&quot;Connor&quot;,&quot;given&quot;:&quot;Thomas&quot;,&quot;parse-names&quot;:false,&quot;dropping-particle&quot;:&quot;&quot;,&quot;non-dropping-particle&quot;:&quot;&quot;},{&quot;family&quot;:&quot;Loman&quot;,&quot;given&quot;:&quot;Nicholas J.&quot;,&quot;parse-names&quot;:false,&quot;dropping-particle&quot;:&quot;&quot;,&quot;non-dropping-particle&quot;:&quot;&quot;},{&quot;family&quot;:&quot;Suchard&quot;,&quot;given&quot;:&quot;Marc A.&quot;,&quot;parse-names&quot;:false,&quot;dropping-particle&quot;:&quot;&quot;,&quot;non-dropping-particle&quot;:&quot;&quot;},{&quot;family&quot;:&quot;Pybus&quot;,&quot;given&quot;:&quot;Oliver G.&quot;,&quot;parse-names&quot;:false,&quot;dropping-particle&quot;:&quot;&quot;,&quot;non-dropping-particle&quot;:&quot;&quot;},{&quot;family&quot;:&quot;Rambaut&quot;,&quot;given&quot;:&quot;Andrew&quot;,&quot;parse-names&quot;:false,&quot;dropping-particle&quot;:&quot;&quot;,&quot;non-dropping-particle&quot;:&quot;&quot;},{&quot;family&quot;:&quot;Kraemer&quot;,&quot;given&quot;:&quot;Moritz U.G.&quot;,&quot;parse-names&quot;:false,&quot;dropping-particle&quot;:&quot;&quot;,&quot;non-dropping-particle&quot;:&quot;&quot;}],&quot;container-title&quot;:&quot;medRxiv&quot;,&quot;accessed&quot;:{&quot;date-parts&quot;:[[2022,2,22]]},&quot;DOI&quot;:&quot;10.1101/2021.12.14.21267606&quot;,&quot;URL&quot;:&quot;https://www.medrxiv.org/content/10.1101/2021.12.14.21267606v1&quot;,&quot;issued&quot;:{&quot;date-parts&quot;:[[2021,12,21]]},&quot;page&quot;:&quot;2021.12.14.21267606&quot;,&quot;abstract&quot;:&quot;The Delta variant of concern of SARS-CoV-2 has spread globally causing large outbreaks and resurgences of COVID-19 cases[1][1]–[3][2]. The emergence of Delta in the UK occurred on the background of a heterogeneous landscape of immunity and relaxation of non-pharmaceutical interventions[4][3],[5][4]. Here we analyse 52,992 Delta genomes from England in combination with 93,649 global genomes to reconstruct the emergence of Delta, and quantify its introduction to and regional dissemination across England, in the context of changing travel and social restrictions. Through analysis of human movement, contact tracing, and virus genomic data, we find that the focus of geographic expansion of Delta shifted from India to a more global pattern in early May 2021. In England, Delta lineages were introduced &gt;1,000 times and spread nationally as non-pharmaceutical interventions were relaxed. We find that hotel quarantine for travellers from India reduced onward transmission from importations; however the transmission chains that later dominated the Delta wave in England had been already seeded before restrictions were introduced. In England, increasing inter-regional travel drove Delta’s nationwide dissemination, with some cities receiving &gt;2,000 observable lineage introductions from other regions. Subsequently, increased levels of local population mixing, not the number of importations, was associated with faster relative growth of Delta. Among US states, we find that regions that previously experienced large waves also had faster Delta growth rates, and a model including interactions between immunity and human behaviour could accurately predict the rise of Delta there. Delta’s invasion dynamics depended on fine scale spatial heterogeneity in immunity and contact patterns and our findings will inform optimal spatial interventions to reduce transmission of current and future VOCs such as Omicron.\n\n### Competing Interest Statement\n\nThe authors have declared no competing interest.\n\n### Funding Statement\n\nCOG-UK is supported by funding from the Medical Research Council (MRC) part of UK Research &amp; Innovation (UKRI), the National Institute of Health Research (NIHR) [grant code: MC\\_PC\\_19027], and Genome Research Limited, operating as the Wellcome Sanger Institute. M.U.G.K. acknowledges support from a Branco Weiss Fellowship, Google.org, and The Rockefeller Foundation. S.D. and M.U.G.K. acknowledge support from the European Union Horizon 2020 project MOOD [grant agreement number 874850]. O.G.P., M.U.G.K., L.dP., and A.E.Z. acknowledge support from the Oxford Martin School. V.H. was supported by the Biotechnology and Biological Sciences Research Council (BBSRC) [grant number BB/M010996/1]. S.D. is supported by the Fonds National de la Recherche Scientifique (FNRS, Belgium). J.T.M, R.C. and A.R. acknowledge support from the Wellcome Trust [Collaborators Award 206298/Z/17/Z - ARTIC network]. A.R. is also supported by the European Research Council [grant agreement number 725422 - ReservoirDOCS] and Bill &amp; Melinda Gates Foundation [OPP1175094 - HIV-PANGEA II]. C.R. was supported by a Fondation Botnar Research Award (programme grant 6063). G.B. acknowledges support from the Research Foundation - Flanders (Fonds voor Wetenschappelijk Onderzoek-Vlaanderen, GOE1420N and G098321N) and from the Interne Fondsen KU Leuven/Internal Funds KU Leuven under grant agreement C14/18/094. A.OT is supported by the Wellcome Trust Hosts, Pathogens &amp; Global Health Programme [grant number: grant.203783/Z16/Z] and Fast Grants [award number: 2236]. SB is supported by the Clarendon Scholarship, University of Oxford and NERC DTP [grant number NE/S007474/1]. M.A.S. acknowledges support from US National Institutes of Health grant R01 AI153044. X.J. acknowledges support from US National Institutes of Health grant U19 AI135995. T.P.P and W.S.B. acknowledge support from the G2P-UK National Virology Consortium funded by the MRC [MR/W005611/1]. IIB is supported by the Canadian Institutes of Health Research [grant 02179-000]. The contents of this publication are the sole responsibility of the authors and do not necessarily reflect the views of the European Commission or any of the other funders.\n\n### Author Declarations\n\nI confirm all relevant ethical guidelines have been followed, and any necessary IRB and/or ethics committee approvals have been obtained.\n\nYes\n\nThe details of the IRB/oversight body that provided approval or exemption for the research described are given below:\n\nThis study was conducted as part of surveillance for COVID-19 infections under the auspices of Section 251 of the NHS Act 2006 and/or Regulation 3 of The Health Service (Control of Patient Information) Regulations 2002. They therefore did not require individual patient consent or ethical approval. Public Health England affiliated authors had access to identifiable patient data. Other authors only had access to anonymised or summerised data. The COG-UK study protocol was approved by the Public Health England Research Ethics Governance Group (reference: R&amp;D NR0195).\n\nI confirm that all necessary patient/participant consent has been obtained and the appropriate institutional forms have been archived, and that any patient/participant/sample identifiers included were not known to anyone (e.g., hospital staff, patients or participants themselves) outside the research group so cannot be used to identify individuals.\n\nYes\n\nI understand that all clinical trials and any other prospective interventional studies must be registered with an ICMJE-approved registry, such as ClinicalTrials.gov. I confirm that any such study reported in the manuscript has been registered and the trial registration ID is provided (note: if posting a prospective study registered retrospectively, please provide a statement in the trial ID field explaining why the study was not registered in advance).\n\nYes\n\nI have followed all appropriate research reporting guidelines and uploaded the relevant EQUATOR Network research reporting checklist(s) and other pertinent material as supplementary files, if applicable.\n\nYes\n\nUK genome sequences used were generated by the COVID-19 Genomics UK consortium (COG-UK, https://www.cogconsortium.uk/). Data linking COG-IDs to location have been removed to protect privacy, however if you require this data please visit https://www.cogconsortium.uk/contact/ for information on accessing consortium-only data. The Google COVID-19 Aggregated Mobility Research Dataset used for this study is available with permission from Google LLC. Code to reproduce the statistical analyses on Delta growth can be found here: https://github.com/sumalibajaj/Delta-Statistical-analysis-share. The code and accession ids of sequences used to run the phylogenetic analysis as well as an GISAID acknowledgment table are available here: https://github.com/COG-UK/Delta-analysis.\n\n [1]: #ref-1\n [2]: #ref-3\n [3]: #ref-4\n [4]: #ref-5&quot;,&quot;publisher&quot;:&quot;Cold Spring Harbor Laboratory Press&quot;,&quot;expandedJournalTitle&quot;:&quot;medRxiv&quot;},&quot;isTemporary&quot;:false}],&quot;citationTag&quot;:&quot;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&quot;},{&quot;citationID&quot;:&quot;MENDELEY_CITATION_5e144fdb-1e0b-4e07-bcc6-aecd0829b156&quot;,&quot;properties&quot;:{&quot;noteIndex&quot;:0},&quot;isEdited&quot;:false,&quot;manualOverride&quot;:{&quot;isManuallyOverridden&quot;:false,&quot;citeprocText&quot;:&quot;&lt;sup&gt;30&lt;/sup&gt;&quot;,&quot;manualOverrideText&quot;:&quot;&quot;},&quot;citationItems&quot;:[{&quot;id&quot;:&quot;6691ecbb-68aa-3c9c-90b2-4f2278144c5a&quot;,&quot;itemData&quot;:{&quot;type&quot;:&quot;article-journal&quot;,&quot;id&quot;:&quot;6691ecbb-68aa-3c9c-90b2-4f2278144c5a&quot;,&quot;title&quot;:&quot;Assessing the impact of coordinated COVID-19 exit strategies across Europe&quot;,&quot;author&quot;:[{&quot;family&quot;:&quot;Ruktanonchai&quot;,&quot;given&quot;:&quot;N. W.&quot;,&quot;parse-names&quot;:false,&quot;dropping-particle&quot;:&quot;&quot;,&quot;non-dropping-particle&quot;:&quot;&quot;},{&quot;family&quot;:&quot;Floyd&quot;,&quot;given&quot;:&quot;J. R.&quot;,&quot;parse-names&quot;:false,&quot;dropping-particle&quot;:&quot;&quot;,&quot;non-dropping-particle&quot;:&quot;&quot;},{&quot;family&quot;:&quot;Lai&quot;,&quot;given&quot;:&quot;S.&quot;,&quot;parse-names&quot;:false,&quot;dropping-particle&quot;:&quot;&quot;,&quot;non-dropping-particle&quot;:&quot;&quot;},{&quot;family&quot;:&quot;Ruktanonchai&quot;,&quot;given&quot;:&quot;C. W.&quot;,&quot;parse-names&quot;:false,&quot;dropping-particle&quot;:&quot;&quot;,&quot;non-dropping-particle&quot;:&quot;&quot;},{&quot;family&quot;:&quot;Sadilek&quot;,&quot;given&quot;:&quot;A.&quot;,&quot;parse-names&quot;:false,&quot;dropping-particle&quot;:&quot;&quot;,&quot;non-dropping-particle&quot;:&quot;&quot;},{&quot;family&quot;:&quot;Rente-Lourenco&quot;,&quot;given&quot;:&quot;P.&quot;,&quot;parse-names&quot;:false,&quot;dropping-particle&quot;:&quot;&quot;,&quot;non-dropping-particle&quot;:&quot;&quot;},{&quot;family&quot;:&quot;Ben&quot;,&quot;given&quot;:&quot;X.&quot;,&quot;parse-names&quot;:false,&quot;dropping-particle&quot;:&quot;&quot;,&quot;non-dropping-particle&quot;:&quot;&quot;},{&quot;family&quot;:&quot;Carioli&quot;,&quot;given&quot;:&quot;A.&quot;,&quot;parse-names&quot;:false,&quot;dropping-particle&quot;:&quot;&quot;,&quot;non-dropping-particle&quot;:&quot;&quot;},{&quot;family&quot;:&quot;Gwinn&quot;,&quot;given&quot;:&quot;J.&quot;,&quot;parse-names&quot;:false,&quot;dropping-particle&quot;:&quot;&quot;,&quot;non-dropping-particle&quot;:&quot;&quot;},{&quot;family&quot;:&quot;Steele&quot;,&quot;given&quot;:&quot;J. E.&quot;,&quot;parse-names&quot;:false,&quot;dropping-particle&quot;:&quot;&quot;,&quot;non-dropping-particle&quot;:&quot;&quot;},{&quot;family&quot;:&quot;Prosper&quot;,&quot;given&quot;:&quot;O.&quot;,&quot;parse-names&quot;:false,&quot;dropping-particle&quot;:&quot;&quot;,&quot;non-dropping-particle&quot;:&quot;&quot;},{&quot;family&quot;:&quot;Schneider&quot;,&quot;given&quot;:&quot;A.&quot;,&quot;parse-names&quot;:false,&quot;dropping-particle&quot;:&quot;&quot;,&quot;non-dropping-particle&quot;:&quot;&quot;},{&quot;family&quot;:&quot;Oplinger&quot;,&quot;given&quot;:&quot;A.&quot;,&quot;parse-names&quot;:false,&quot;dropping-particle&quot;:&quot;&quot;,&quot;non-dropping-particle&quot;:&quot;&quot;},{&quot;family&quot;:&quot;Eastham&quot;,&quot;given&quot;:&quot;P.&quot;,&quot;parse-names&quot;:false,&quot;dropping-particle&quot;:&quot;&quot;,&quot;non-dropping-particle&quot;:&quot;&quot;},{&quot;family&quot;:&quot;Tatem&quot;,&quot;given&quot;:&quot;A. J.&quot;,&quot;parse-names&quot;:false,&quot;dropping-particle&quot;:&quot;&quot;,&quot;non-dropping-particle&quot;:&quot;&quot;}],&quot;container-title&quot;:&quot;Science&quot;,&quot;accessed&quot;:{&quot;date-parts&quot;:[[2022,2,22]]},&quot;DOI&quot;:&quot;10.1126/SCIENCE.ABC5096/SUPPL_FILE/ABC5096_RUKTANONCHAI_SM.PDF&quot;,&quot;ISSN&quot;:&quot;10959203&quot;,&quot;PMID&quot;:&quot;32680881&quot;,&quot;URL&quot;:&quot;https://www.science.org/doi/abs/10.1126/science.abc5096&quot;,&quot;issued&quot;:{&quot;date-parts&quot;:[[2020,9,1]]},&quot;page&quot;:&quot;1465-1470&quot;,&quot;abstract&quot;:&quot;As rates of new coronavirus disease 2019 (COVID-19) cases decline across Europe owing to nonpharmaceutical interventions such as social distancing policies and lockdown measures, countries require guidance on how to ease restrictions while minimizing the risk of resurgent outbreaks. We use mobility and case data to quantify how coordinated exit strategies could delay continental resurgence and limit community transmission of COVID-19. We find that a resurgent continental epidemic could occur as many as 5 weeks earlier when well-connected countries with stringent existing interventions end their interventions prematurely. Further, we find that appropriate coordination can greatly improve the likelihood of eliminating community transmission throughout Europe. In particular, synchronizing intermittent lockdowns across Europe means that half as many lockdown periods would be required to end continent-wide community transmission.&quot;,&quot;publisher&quot;:&quot;American Association for the Advancement of Science&quot;,&quot;issue&quot;:&quot;6509&quot;,&quot;volume&quot;:&quot;369&quot;,&quot;expandedJournalTitle&quot;:&quot;Science&quot;},&quot;isTemporary&quot;:false}],&quot;citationTag&quot;:&quot;MENDELEY_CITATION_v3_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&quot;},{&quot;citationID&quot;:&quot;MENDELEY_CITATION_4fba22d5-1fa7-418c-bf2d-0c1f12799422&quot;,&quot;properties&quot;:{&quot;noteIndex&quot;:0},&quot;isEdited&quot;:false,&quot;manualOverride&quot;:{&quot;isManuallyOverridden&quot;:false,&quot;citeprocText&quot;:&quot;&lt;sup&gt;31,32&lt;/sup&gt;&quot;,&quot;manualOverrideText&quot;:&quot;&quot;},&quot;citationItems&quot;:[{&quot;id&quot;:&quot;19a3002f-da40-3e05-8c60-4601a5060a2e&quot;,&quot;itemData&quot;:{&quot;type&quot;:&quot;webpage&quot;,&quot;id&quot;:&quot;19a3002f-da40-3e05-8c60-4601a5060a2e&quot;,&quot;title&quot;:&quot;Artic Network&quot;,&quot;accessed&quot;:{&quot;date-parts&quot;:[[2022,2,24]]},&quot;URL&quot;:&quot;https://artic.network/2-protocols.html&quot;},&quot;isTemporary&quot;:false},{&quot;id&quot;:&quot;7f272273-e423-391c-99e2-85007c67ce2e&quot;,&quot;itemData&quot;:{&quot;type&quot;:&quot;webpage&quot;,&quot;id&quot;:&quot;7f272273-e423-391c-99e2-85007c67ce2e&quot;,&quot;title&quot;:&quot;SARS-CoV-2_Sequencing/PCR tiling of COVID-19 virus-minion.pdf at master · CDCgov/SARS-CoV-2_Sequencing · GitHub&quot;,&quot;accessed&quot;:{&quot;date-parts&quot;:[[2022,2,24]]},&quot;URL&quot;:&quot;https://github.com/CDCgov/SARS-CoV-2_Sequencing/blob/master/protocols/ONT-COVID-19_Tiling/PCR%20tiling%20of%20COVID-19%20virus-minion.pdf&quot;},&quot;isTemporary&quot;:false}],&quot;citationTag&quot;:&quot;MENDELEY_CITATION_v3_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&quot;},{&quot;citationID&quot;:&quot;MENDELEY_CITATION_bfda8da3-eaf3-4e8a-8125-9c939a630116&quot;,&quot;properties&quot;:{&quot;noteIndex&quot;:0},&quot;isEdited&quot;:false,&quot;manualOverride&quot;:{&quot;isManuallyOverridden&quot;:false,&quot;citeprocText&quot;:&quot;&lt;sup&gt;33&lt;/sup&gt;&quot;,&quot;manualOverrideText&quot;:&quot;&quot;},&quot;citationItems&quot;:[{&quot;id&quot;:&quot;95dd45f5-d9fe-37a5-84da-2e0a5846e0f4&quot;,&quot;itemData&quot;:{&quot;type&quot;:&quot;article-journal&quot;,&quot;id&quot;:&quot;95dd45f5-d9fe-37a5-84da-2e0a5846e0f4&quot;,&quot;title&quot;:&quot;MAFFT Multiple Sequence Alignment Software Version 7: Improvements in Performance and Usability&quot;,&quot;author&quot;:[{&quot;family&quot;:&quot;Katoh&quot;,&quot;given&quot;:&quot;Kazutaka&quot;,&quot;parse-names&quot;:false,&quot;dropping-particle&quot;:&quot;&quot;,&quot;non-dropping-particle&quot;:&quot;&quot;},{&quot;family&quot;:&quot;Standley&quot;,&quot;given&quot;:&quot;Daron M&quot;,&quot;parse-names&quot;:false,&quot;dropping-particle&quot;:&quot;&quot;,&quot;non-dropping-particle&quot;:&quot;&quot;}],&quot;container-title&quot;:&quot;Molecular Biology and Evolution&quot;,&quot;ISSN&quot;:&quot;0737-4038&quot;,&quot;URL&quot;:&quot;http://dx.doi.org/10.1093/molbev/mst010&quot;,&quot;issued&quot;:{&quot;date-parts&quot;:[[2013,4,1]]},&quot;page&quot;:&quot;772-780&quot;,&quot;abstract&quot;:&quot;We report a major update of the MAFFT multiple sequence alignment program. This version has several new features, including options for adding unaligned sequences into an existing alignment, adjustment of direction in nucleotide alignment, constrained alignment and parallel processing, which were implemented after the previous major update. This report shows actual examples to explain how these features work, alone and in combination. Some examples incorrectly aligned by MAFFT are also shown to clarify its limitations. We discuss how to avoid misalignments, and our ongoing efforts to overcome such limitations.&quot;,&quot;issue&quot;:&quot;4&quot;,&quot;volume&quot;:&quot;30&quot;,&quot;expandedJournalTitle&quot;:&quot;Molecular Biology and Evolution&quot;},&quot;isTemporary&quot;:false}],&quot;citationTag&quot;:&quot;MENDELEY_CITATION_v3_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&quot;},{&quot;citationID&quot;:&quot;MENDELEY_CITATION_41b53d8a-d50a-4db6-9c9a-664b24b88831&quot;,&quot;properties&quot;:{&quot;noteIndex&quot;:0},&quot;isEdited&quot;:false,&quot;manualOverride&quot;:{&quot;isManuallyOverridden&quot;:false,&quot;citeprocText&quot;:&quot;&lt;sup&gt;34&lt;/sup&gt;&quot;,&quot;manualOverrideText&quot;:&quot;&quot;},&quot;citationItems&quot;:[{&quot;id&quot;:&quot;cbfc6329-99fb-34ad-87ce-d08426472914&quot;,&quot;itemData&quot;:{&quot;type&quot;:&quot;article-journal&quot;,&quot;id&quot;:&quot;cbfc6329-99fb-34ad-87ce-d08426472914&quot;,&quot;title&quot;:&quot;IQ-TREE: a fast and effective stochastic algorithm for estimating maximum-likelihood phylogenies.&quot;,&quot;author&quot;:[{&quot;family&quot;:&quot;Nguyen&quot;,&quot;given&quot;:&quot;Lam-Tung&quot;,&quot;parse-names&quot;:false,&quot;dropping-particle&quot;:&quot;&quot;,&quot;non-dropping-particle&quot;:&quot;&quot;},{&quot;family&quot;:&quot;Schmidt&quot;,&quot;given&quot;:&quot;Heiko A&quot;,&quot;parse-names&quot;:false,&quot;dropping-particle&quot;:&quot;&quot;,&quot;non-dropping-particle&quot;:&quot;&quot;},{&quot;family&quot;:&quot;Haeseler&quot;,&quot;given&quot;:&quot;Arndt&quot;,&quot;parse-names&quot;:false,&quot;dropping-particle&quot;:&quot;&quot;,&quot;non-dropping-particle&quot;:&quot;von&quot;},{&quot;family&quot;:&quot;Minh&quot;,&quot;given&quot;:&quot;Bui Quang&quot;,&quot;parse-names&quot;:false,&quot;dropping-particle&quot;:&quot;&quot;,&quot;non-dropping-particle&quot;:&quot;&quot;}],&quot;container-title&quot;:&quot;Molecular biology and evolution&quot;,&quot;DOI&quot;:&quot;10.1093/molbev/msu300&quot;,&quot;ISSN&quot;:&quot;1537-1719&quot;,&quot;PMID&quot;:&quot;25371430&quot;,&quot;issued&quot;:{&quot;date-parts&quot;:[[2015,1]]},&quot;page&quot;:&quot;268-74&quot;,&quot;abstract&quot;:&quot;Large phylogenomics data sets require fast tree inference methods, especially for maximum-likelihood (ML) phylogenies. Fast programs exist, but due to inherent heuristics to find optimal trees, it is not clear whether the best tree is found. Thus, there is need for additional approaches that employ different search strategies to find ML trees and that are at the same time as fast as currently available ML programs. We show that a combination of hill-climbing approaches and a stochastic perturbation method can be time-efficiently implemented. If we allow the same CPU time as RAxML and PhyML, then our software IQ-TREE found higher likelihoods between 62.2% and 87.1% of the studied alignments, thus efficiently exploring the tree-space. If we use the IQ-TREE stopping rule, RAxML and PhyML are faster in 75.7% and 47.1% of the DNA alignments and 42.2% and 100% of the protein alignments, respectively. However, the range of obtaining higher likelihoods with IQ-TREE improves to 73.3-97.1%. IQ-TREE is freely available at http://www.cibiv.at/software/iqtree.&quot;,&quot;publisher&quot;:&quot;Oxford University Press&quot;,&quot;issue&quot;:&quot;1&quot;,&quot;volume&quot;:&quot;32&quot;,&quot;expandedJournalTitle&quot;:&quot;Molecular biology and evolution&quot;},&quot;isTemporary&quot;:false}],&quot;citationTag&quot;:&quot;MENDELEY_CITATION_v3_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&quot;},{&quot;citationID&quot;:&quot;MENDELEY_CITATION_475336b2-3226-4d97-98c1-3445fcdeba74&quot;,&quot;properties&quot;:{&quot;noteIndex&quot;:0},&quot;isEdited&quot;:false,&quot;manualOverride&quot;:{&quot;isManuallyOverridden&quot;:false,&quot;citeprocText&quot;:&quot;&lt;sup&gt;35&lt;/sup&gt;&quot;,&quot;manualOverrideText&quot;:&quot;&quot;},&quot;citationItems&quot;:[{&quot;id&quot;:&quot;402e8d30-27d9-3ed8-8894-1f1a48605c02&quot;,&quot;itemData&quot;:{&quot;type&quot;:&quot;article-journal&quot;,&quot;id&quot;:&quot;402e8d30-27d9-3ed8-8894-1f1a48605c02&quot;,&quot;title&quot;:&quot;TreeTime: Maximum-likelihood phylodynamic analysis&quot;,&quot;author&quot;:[{&quot;family&quot;:&quot;Sagulenko&quot;,&quot;given&quot;:&quot;Pavel&quot;,&quot;parse-names&quot;:false,&quot;dropping-particle&quot;:&quot;&quot;,&quot;non-dropping-particle&quot;:&quot;&quot;},{&quot;family&quot;:&quot;Puller&quot;,&quot;given&quot;:&quot;Vadim&quot;,&quot;parse-names&quot;:false,&quot;dropping-particle&quot;:&quot;&quot;,&quot;non-dropping-particle&quot;:&quot;&quot;},{&quot;family&quot;:&quot;Neher&quot;,&quot;given&quot;:&quot;Richard A&quot;,&quot;parse-names&quot;:false,&quot;dropping-particle&quot;:&quot;&quot;,&quot;non-dropping-particle&quot;:&quot;&quot;}],&quot;container-title&quot;:&quot;Virus Evolution&quot;,&quot;accessed&quot;:{&quot;date-parts&quot;:[[2019,5,27]]},&quot;DOI&quot;:&quot;10.1093/ve/vex042&quot;,&quot;ISSN&quot;:&quot;2057-1577&quot;,&quot;URL&quot;:&quot;http://academic.oup.com/ve/article/doi/10.1093/vex042/4794731&quot;,&quot;issued&quot;:{&quot;date-parts&quot;:[[2018,1,1]]},&quot;publisher&quot;:&quot;Narnia&quot;,&quot;issue&quot;:&quot;1&quot;,&quot;volume&quot;:&quot;4&quot;,&quot;expandedJournalTitle&quot;:&quot;Virus Evolution&quot;},&quot;isTemporary&quot;:false}],&quot;citationTag&quot;:&quot;MENDELEY_CITATION_v3_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&quot;},{&quot;citationID&quot;:&quot;MENDELEY_CITATION_672a5f92-6444-4dfc-a4f3-90ee035f75ce&quot;,&quot;properties&quot;:{&quot;noteIndex&quot;:0},&quot;isEdited&quot;:false,&quot;manualOverride&quot;:{&quot;isManuallyOverridden&quot;:false,&quot;citeprocText&quot;:&quot;&lt;sup&gt;36&lt;/sup&gt;&quot;,&quot;manualOverrideText&quot;:&quot;&quot;},&quot;citationItems&quot;:[{&quot;id&quot;:&quot;a0d0af4d-c71f-3328-8261-21862ee0cbb9&quot;,&quot;itemData&quot;:{&quot;type&quot;:&quot;article-journal&quot;,&quot;id&quot;:&quot;a0d0af4d-c71f-3328-8261-21862ee0cbb9&quot;,&quot;title&quot;:&quot;Bayesian phylogenetic and phylodynamic data integration using BEAST 1.10&quot;,&quot;author&quot;:[{&quot;family&quot;:&quot;Suchard&quot;,&quot;given&quot;:&quot;Marc A&quot;,&quot;parse-names&quot;:false,&quot;dropping-particle&quot;:&quot;&quot;,&quot;non-dropping-particle&quot;:&quot;&quot;},{&quot;family&quot;:&quot;Lemey&quot;,&quot;given&quot;:&quot;Philippe&quot;,&quot;parse-names&quot;:false,&quot;dropping-particle&quot;:&quot;&quot;,&quot;non-dropping-particle&quot;:&quot;&quot;},{&quot;family&quot;:&quot;Baele&quot;,&quot;given&quot;:&quot;Guy&quot;,&quot;parse-names&quot;:false,&quot;dropping-particle&quot;:&quot;&quot;,&quot;non-dropping-particle&quot;:&quot;&quot;},{&quot;family&quot;:&quot;Ayres&quot;,&quot;given&quot;:&quot;Daniel L&quot;,&quot;parse-names&quot;:false,&quot;dropping-particle&quot;:&quot;&quot;,&quot;non-dropping-particle&quot;:&quot;&quot;},{&quot;family&quot;:&quot;Drummond&quot;,&quot;given&quot;:&quot;Alexei J&quot;,&quot;parse-names&quot;:false,&quot;dropping-particle&quot;:&quot;&quot;,&quot;non-dropping-particle&quot;:&quot;&quot;},{&quot;family&quot;:&quot;Rambaut&quot;,&quot;given&quot;:&quot;Andrew&quot;,&quot;parse-names&quot;:false,&quot;dropping-particle&quot;:&quot;&quot;,&quot;non-dropping-particle&quot;:&quot;&quot;}],&quot;container-title&quot;:&quot;Virus Evolution&quot;,&quot;DOI&quot;:&quot;10.1093/ve/vey016&quot;,&quot;ISSN&quot;:&quot;2057-1577&quot;,&quot;URL&quot;:&quot;https://doi.org/10.1093/ve/vey016&quot;,&quot;issued&quot;:{&quot;date-parts&quot;:[[2018,6,8]]},&quot;abstract&quot;:&quot;The Bayesian Evolutionary Analysis by Sampling Trees (BEAST) software package has become a primary tool for Bayesian phylogenetic and phylodynamic inference from genetic sequence data. BEAST unifies molecular phylogenetic reconstruction with complex discrete and continuous trait evolution, divergence-time dating, and coalescent demographic models in an efficient statistical inference engine using Markov chain Monte Carlo integration. A convenient, cross-platform, graphical user interface allows the flexible construction of complex evolutionary analyses.&quot;,&quot;issue&quot;:&quot;1&quot;,&quot;volume&quot;:&quot;4&quot;,&quot;expandedJournalTitle&quot;:&quot;Virus Evolution&quot;},&quot;isTemporary&quot;:false}],&quot;citationTag&quot;:&quot;MENDELEY_CITATION_v3_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&quot;},{&quot;citationID&quot;:&quot;MENDELEY_CITATION_9077d8fb-0cd1-45e7-8949-1f9f42f888ce&quot;,&quot;properties&quot;:{&quot;noteIndex&quot;:0},&quot;isEdited&quot;:false,&quot;manualOverride&quot;:{&quot;isManuallyOverridden&quot;:false,&quot;citeprocText&quot;:&quot;&lt;sup&gt;37&lt;/sup&gt;&quot;,&quot;manualOverrideText&quot;:&quot;&quot;},&quot;citationItems&quot;:[{&quot;id&quot;:&quot;2aec074f-fc28-3078-8db9-f39a01f133be&quot;,&quot;itemData&quot;:{&quot;type&quot;:&quot;article-journal&quot;,&quot;id&quot;:&quot;2aec074f-fc28-3078-8db9-f39a01f133be&quot;,&quot;title&quot;:&quot;Bayesian Estimation of Past Population Dynamics in BEAST 1.10 Using the Skygrid Coalescent Model&quot;,&quot;author&quot;:[{&quot;family&quot;:&quot;Hill&quot;,&quot;given&quot;:&quot;Verity&quot;,&quot;parse-names&quot;:false,&quot;dropping-particle&quot;:&quot;&quot;,&quot;non-dropping-particle&quot;:&quot;&quot;},{&quot;family&quot;:&quot;Baele&quot;,&quot;given&quot;:&quot;Guy&quot;,&quot;parse-names&quot;:false,&quot;dropping-particle&quot;:&quot;&quot;,&quot;non-dropping-particle&quot;:&quot;&quot;}],&quot;container-title&quot;:&quot;Molecular Biology and Evolution&quot;,&quot;DOI&quot;:&quot;10.1093/molbev/msz172&quot;,&quot;ISSN&quot;:&quot;0737-4038&quot;,&quot;URL&quot;:&quot;https://doi.org/10.1093/molbev/msz172&quot;,&quot;issued&quot;:{&quot;date-parts&quot;:[[2019,7,31]]},&quot;page&quot;:&quot;2620-2628&quot;,&quot;abstract&quot;:&quot;Inferring past population dynamics over time from heterochronous molecular sequence data is often achieved using the Bayesian Skygrid model, a nonparametric coalescent model that estimates the effective population size over time. Available in BEAST, a cross-platform program for Bayesian analysis of molecular sequences using Markov chain Monte Carlo, this coalescent model is often estimated in conjunction with a molecular clock model to produce time-stamped phylogenetic trees. We here provide a practical guide to using BEAST and its accompanying applications for the purpose of drawing inference under these models. We focus on best practices, potential pitfalls, and recommendations that can be generalized to other software packages for Bayesian inference. This protocol shows how to use TempEst, BEAUti, and BEAST 1.10 (http://beast.community/; last accessed July 29, 2019), LogCombiner as well as Tracer in a complete workflow.&quot;,&quot;issue&quot;:&quot;11&quot;,&quot;volume&quot;:&quot;36&quot;,&quot;expandedJournalTitle&quot;:&quot;Molecular Biology and Evolution&quot;},&quot;isTemporary&quot;:false}],&quot;citationTag&quot;:&quot;MENDELEY_CITATION_v3_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&quot;},{&quot;citationID&quot;:&quot;MENDELEY_CITATION_d916abcf-cc71-46b4-867d-5778610aff9a&quot;,&quot;properties&quot;:{&quot;noteIndex&quot;:0},&quot;isEdited&quot;:false,&quot;manualOverride&quot;:{&quot;isManuallyOverridden&quot;:false,&quot;citeprocText&quot;:&quot;&lt;sup&gt;38&lt;/sup&gt;&quot;,&quot;manualOverrideText&quot;:&quot;&quot;},&quot;citationItems&quot;:[{&quot;id&quot;:&quot;b2d653a8-297f-372e-9de2-273467d28337&quot;,&quot;itemData&quot;:{&quot;type&quot;:&quot;article-journal&quot;,&quot;id&quot;:&quot;b2d653a8-297f-372e-9de2-273467d28337&quot;,&quot;title&quot;:&quot;Genomic epidemiology reveals transmission patterns and dynamics of SARS-CoV-2 in Aotearoa New Zealand&quot;,&quot;author&quot;:[{&quot;family&quot;:&quot;Geoghegan&quot;,&quot;given&quot;:&quot;Jemma L&quot;,&quot;parse-names&quot;:false,&quot;dropping-particle&quot;:&quot;&quot;,&quot;non-dropping-particle&quot;:&quot;&quot;},{&quot;family&quot;:&quot;Ren&quot;,&quot;given&quot;:&quot;Xiaoyun&quot;,&quot;parse-names&quot;:false,&quot;dropping-particle&quot;:&quot;&quot;,&quot;non-dropping-particle&quot;:&quot;&quot;},{&quot;family&quot;:&quot;Storey&quot;,&quot;given&quot;:&quot;Matthew&quot;,&quot;parse-names&quot;:false,&quot;dropping-particle&quot;:&quot;&quot;,&quot;non-dropping-particle&quot;:&quot;&quot;},{&quot;family&quot;:&quot;Hadfield&quot;,&quot;given&quot;:&quot;James&quot;,&quot;parse-names&quot;:false,&quot;dropping-particle&quot;:&quot;&quot;,&quot;non-dropping-particle&quot;:&quot;&quot;},{&quot;family&quot;:&quot;Jelley&quot;,&quot;given&quot;:&quot;Lauren&quot;,&quot;parse-names&quot;:false,&quot;dropping-particle&quot;:&quot;&quot;,&quot;non-dropping-particle&quot;:&quot;&quot;},{&quot;family&quot;:&quot;Jefferies&quot;,&quot;given&quot;:&quot;Sarah&quot;,&quot;parse-names&quot;:false,&quot;dropping-particle&quot;:&quot;&quot;,&quot;non-dropping-particle&quot;:&quot;&quot;},{&quot;family&quot;:&quot;Sherwood&quot;,&quot;given&quot;:&quot;Jill&quot;,&quot;parse-names&quot;:false,&quot;dropping-particle&quot;:&quot;&quot;,&quot;non-dropping-particle&quot;:&quot;&quot;},{&quot;family&quot;:&quot;Paine&quot;,&quot;given&quot;:&quot;Shevaun&quot;,&quot;parse-names&quot;:false,&quot;dropping-particle&quot;:&quot;&quot;,&quot;non-dropping-particle&quot;:&quot;&quot;},{&quot;family&quot;:&quot;Huang&quot;,&quot;given&quot;:&quot;Sue&quot;,&quot;parse-names&quot;:false,&quot;dropping-particle&quot;:&quot;&quot;,&quot;non-dropping-particle&quot;:&quot;&quot;},{&quot;family&quot;:&quot;Douglas&quot;,&quot;given&quot;:&quot;Jordan&quot;,&quot;parse-names&quot;:false,&quot;dropping-particle&quot;:&quot;&quot;,&quot;non-dropping-particle&quot;:&quot;&quot;},{&quot;family&quot;:&quot;Mendes&quot;,&quot;given&quot;:&quot;Fábio K&quot;,&quot;parse-names&quot;:false,&quot;dropping-particle&quot;:&quot;&quot;,&quot;non-dropping-particle&quot;:&quot;&quot;},{&quot;family&quot;:&quot;Sporle&quot;,&quot;given&quot;:&quot;Andrew&quot;,&quot;parse-names&quot;:false,&quot;dropping-particle&quot;:&quot;&quot;,&quot;non-dropping-particle&quot;:&quot;&quot;},{&quot;family&quot;:&quot;Baker&quot;,&quot;given&quot;:&quot;Michael G&quot;,&quot;parse-names&quot;:false,&quot;dropping-particle&quot;:&quot;&quot;,&quot;non-dropping-particle&quot;:&quot;&quot;},{&quot;family&quot;:&quot;Murdoch&quot;,&quot;given&quot;:&quot;David R&quot;,&quot;parse-names&quot;:false,&quot;dropping-particle&quot;:&quot;&quot;,&quot;non-dropping-particle&quot;:&quot;&quot;},{&quot;family&quot;:&quot;French&quot;,&quot;given&quot;:&quot;Nigel&quot;,&quot;parse-names&quot;:false,&quot;dropping-particle&quot;:&quot;&quot;,&quot;non-dropping-particle&quot;:&quot;&quot;},{&quot;family&quot;:&quot;Simpson&quot;,&quot;given&quot;:&quot;Colin R&quot;,&quot;parse-names&quot;:false,&quot;dropping-particle&quot;:&quot;&quot;,&quot;non-dropping-particle&quot;:&quot;&quot;},{&quot;family&quot;:&quot;Welch&quot;,&quot;given&quot;:&quot;David&quot;,&quot;parse-names&quot;:false,&quot;dropping-particle&quot;:&quot;&quot;,&quot;non-dropping-particle&quot;:&quot;&quot;},{&quot;family&quot;:&quot;Drummond&quot;,&quot;given&quot;:&quot;Alexei J&quot;,&quot;parse-names&quot;:false,&quot;dropping-particle&quot;:&quot;&quot;,&quot;non-dropping-particle&quot;:&quot;&quot;},{&quot;family&quot;:&quot;Holmes&quot;,&quot;given&quot;:&quot;Edward C&quot;,&quot;parse-names&quot;:false,&quot;dropping-particle&quot;:&quot;&quot;,&quot;non-dropping-particle&quot;:&quot;&quot;},{&quot;family&quot;:&quot;Duchêne&quot;,&quot;given&quot;:&quot;Sebastián&quot;,&quot;parse-names&quot;:false,&quot;dropping-particle&quot;:&quot;&quot;,&quot;non-dropping-particle&quot;:&quot;&quot;},{&quot;family&quot;:&quot;Ligt&quot;,&quot;given&quot;:&quot;Joep&quot;,&quot;parse-names&quot;:false,&quot;dropping-particle&quot;:&quot;&quot;,&quot;non-dropping-particle&quot;:&quot;de&quot;}],&quot;container-title&quot;:&quot;Nature Communications&quot;,&quot;DOI&quot;:&quot;10.1038/s41467-020-20235-8&quot;,&quot;ISSN&quot;:&quot;2041-1723&quot;,&quot;URL&quot;:&quot;https://doi.org/10.1038/s41467-020-20235-8&quot;,&quot;issued&quot;:{&quot;date-parts&quot;:[[2020]]},&quot;page&quot;:&quot;6351&quot;,&quot;abstract&quot;:&quot;New Zealand, a geographically remote Pacific island with easily sealable borders, implemented a nationwide ‘lockdown’ of all non-essential services to curb the spread of COVID-19. Here, we generate 649 SARS-CoV-2 genome sequences from infected patients in New Zealand with samples collected during the ‘first wave’, representing 56% of all confirmed cases in this time period. Despite its remoteness, the viruses imported into New Zealand represented nearly all of the genomic diversity sequenced from the global virus population. These data helped to quantify the effectiveness of public health interventions. For example, the effective reproductive number, Re of New Zealand’s largest cluster decreased from 7 to 0.2 within the first week of lockdown. Similarly, only 19% of virus introductions into New Zealand resulted in ongoing transmission of more than one additional case. Overall, these results demonstrate the utility of genomic pathogen surveillance to inform public health and disease mitigation.&quot;,&quot;issue&quot;:&quot;1&quot;,&quot;volume&quot;:&quot;11&quot;,&quot;expandedJournalTitle&quot;:&quot;Nature Communications&quot;},&quot;isTemporary&quot;:false}],&quot;citationTag&quot;:&quot;MENDELEY_CITATION_v3_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&quot;},{&quot;citationID&quot;:&quot;MENDELEY_CITATION_09e30a00-3340-4e22-b829-9f7876cdda30&quot;,&quot;properties&quot;:{&quot;noteIndex&quot;:0},&quot;isEdited&quot;:false,&quot;manualOverride&quot;:{&quot;isManuallyOverridden&quot;:false,&quot;citeprocText&quot;:&quot;&lt;sup&gt;39&lt;/sup&gt;&quot;,&quot;manualOverrideText&quot;:&quot;&quot;},&quot;citationItems&quot;:[{&quot;id&quot;:&quot;4df18c0a-868e-3a26-8a6c-9bd5a14648c4&quot;,&quot;itemData&quot;:{&quot;type&quot;:&quot;article-journal&quot;,&quot;id&quot;:&quot;4df18c0a-868e-3a26-8a6c-9bd5a14648c4&quot;,&quot;title&quot;:&quot;Posterior Summarization in Bayesian Phylogenetics Using Tracer 1.7&quot;,&quot;author&quot;:[{&quot;family&quot;:&quot;Rambaut&quot;,&quot;given&quot;:&quot;Andrew&quot;,&quot;parse-names&quot;:false,&quot;dropping-particle&quot;:&quot;&quot;,&quot;non-dropping-particle&quot;:&quot;&quot;},{&quot;family&quot;:&quot;Drummond&quot;,&quot;given&quot;:&quot;Alexei J&quot;,&quot;parse-names&quot;:false,&quot;dropping-particle&quot;:&quot;&quot;,&quot;non-dropping-particle&quot;:&quot;&quot;},{&quot;family&quot;:&quot;Xie&quot;,&quot;given&quot;:&quot;Dong&quot;,&quot;parse-names&quot;:false,&quot;dropping-particle&quot;:&quot;&quot;,&quot;non-dropping-particle&quot;:&quot;&quot;},{&quot;family&quot;:&quot;Baele&quot;,&quot;given&quot;:&quot;Guy&quot;,&quot;parse-names&quot;:false,&quot;dropping-particle&quot;:&quot;&quot;,&quot;non-dropping-particle&quot;:&quot;&quot;},{&quot;family&quot;:&quot;Suchard&quot;,&quot;given&quot;:&quot;Marc A&quot;,&quot;parse-names&quot;:false,&quot;dropping-particle&quot;:&quot;&quot;,&quot;non-dropping-particle&quot;:&quot;&quot;}],&quot;container-title&quot;:&quot;Systematic Biology&quot;,&quot;editor&quot;:[{&quot;family&quot;:&quot;Susko&quot;,&quot;given&quot;:&quot;Edward&quot;,&quot;parse-names&quot;:false,&quot;dropping-particle&quot;:&quot;&quot;,&quot;non-dropping-particle&quot;:&quot;&quot;}],&quot;DOI&quot;:&quot;10.1093/sysbio/syy032&quot;,&quot;ISSN&quot;:&quot;1063-5157&quot;,&quot;issued&quot;:{&quot;date-parts&quot;:[[2018,9]]},&quot;page&quot;:&quot;901-904&quot;,&quot;publisher&quot;:&quot;Oxford Academic&quot;,&quot;issue&quot;:&quot;5&quot;,&quot;volume&quot;:&quot;67&quot;,&quot;expandedJournalTitle&quot;:&quot;Systematic Biology&quot;},&quot;isTemporary&quot;:false}],&quot;citationTag&quot;:&quot;MENDELEY_CITATION_v3_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&quot;},{&quot;citationID&quot;:&quot;MENDELEY_CITATION_f8ae1e38-2e3d-4a92-ba25-4f94b78852ff&quot;,&quot;properties&quot;:{&quot;noteIndex&quot;:0},&quot;isEdited&quot;:false,&quot;manualOverride&quot;:{&quot;isManuallyOverridden&quot;:false,&quot;citeprocText&quot;:&quot;&lt;sup&gt;40&lt;/sup&gt;&quot;,&quot;manualOverrideText&quot;:&quot;&quot;},&quot;citationItems&quot;:[{&quot;id&quot;:&quot;a8ce656f-8af6-3647-8f31-208f3955a1ae&quot;,&quot;itemData&quot;:{&quot;type&quot;:&quot;article-journal&quot;,&quot;id&quot;:&quot;a8ce656f-8af6-3647-8f31-208f3955a1ae&quot;,&quot;title&quot;:&quot;Phylogeography Takes a Relaxed Random Walk in Continuous Space and Time&quot;,&quot;author&quot;:[{&quot;family&quot;:&quot;Lemey&quot;,&quot;given&quot;:&quot;Philippe&quot;,&quot;parse-names&quot;:false,&quot;dropping-particle&quot;:&quot;&quot;,&quot;non-dropping-particle&quot;:&quot;&quot;},{&quot;family&quot;:&quot;Rambaut&quot;,&quot;given&quot;:&quot;Andrew&quot;,&quot;parse-names&quot;:false,&quot;dropping-particle&quot;:&quot;&quot;,&quot;non-dropping-particle&quot;:&quot;&quot;},{&quot;family&quot;:&quot;Welch&quot;,&quot;given&quot;:&quot;John J.&quot;,&quot;parse-names&quot;:false,&quot;dropping-particle&quot;:&quot;&quot;,&quot;non-dropping-particle&quot;:&quot;&quot;},{&quot;family&quot;:&quot;Suchard&quot;,&quot;given&quot;:&quot;Marc A.&quot;,&quot;parse-names&quot;:false,&quot;dropping-particle&quot;:&quot;&quot;,&quot;non-dropping-particle&quot;:&quot;&quot;}],&quot;container-title&quot;:&quot;Molecular Biology and Evolution&quot;,&quot;accessed&quot;:{&quot;date-parts&quot;:[[2022,2,22]]},&quot;DOI&quot;:&quot;10.1093/MOLBEV/MSQ067&quot;,&quot;ISSN&quot;:&quot;0737-4038&quot;,&quot;PMID&quot;:&quot;20203288&quot;,&quot;URL&quot;:&quot;https://academic.oup.com/mbe/article/27/8/1877/988944&quot;,&quot;issued&quot;:{&quot;date-parts&quot;:[[2010,8,1]]},&quot;page&quot;:&quot;1877-1885&quot;,&quot;abstract&quot;:&quot;Research aimed at understanding the geographic context of evolutionary histories is burgeoning across biological disciplines. Recent endeavors attempt to interpret contemporaneous genetic variation in the light of increasingly detailed geographical and environmental observations. Such interest has promoted the development of phylogeographic inference techniques that explicitly aim to integrate such heterogeneous data. One promising development involves reconstructing phylogeographic history on a continuous landscape. Here, we present a Bayesian statistical approach to infer continuous phylogeographic diffusion using random walk models while simultaneously reconstructing the evolutionary history in time from molecular sequence data. Moreover, by accommodating branch-specific variation in dispersal rates, we relax the most restrictive assumption of the standard Brownian diffusion process and demonstrate increased statistical efficiency in spatial reconstructions of overdispersed random walks by analyzing both simulated and real viral genetic data. We further illustrate how drawing inference about summary statistics from a fully specified stochastic process over both sequence evolution and spatial movement reveals important characteristics of a rabies epidemic. Together with recent advances in discrete phylogeographic inference, the continuous model developments furnish a flexible statistical framework for biogeographical reconstructions that is easily expanded upon to accommodate various landscape genetic features. © The Author 2010. Published by Oxford University Press on behalf of the Society for Molecular Biology and Evolution. All rights reserved.&quot;,&quot;publisher&quot;:&quot;Oxford Academic&quot;,&quot;issue&quot;:&quot;8&quot;,&quot;volume&quot;:&quot;27&quot;,&quot;expandedJournalTitle&quot;:&quot;Molecular Biology and Evolution&quot;},&quot;isTemporary&quot;:false}],&quot;citationTag&quot;:&quot;MENDELEY_CITATION_v3_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&quot;},{&quot;citationID&quot;:&quot;MENDELEY_CITATION_839a27a8-e46c-419b-b2c0-006d6ac25eac&quot;,&quot;properties&quot;:{&quot;noteIndex&quot;:0},&quot;isEdited&quot;:false,&quot;manualOverride&quot;:{&quot;isManuallyOverridden&quot;:false,&quot;citeprocText&quot;:&quot;&lt;sup&gt;41&lt;/sup&gt;&quot;,&quot;manualOverrideText&quot;:&quot;&quot;},&quot;citationItems&quot;:[{&quot;id&quot;:&quot;ca3a5bbd-e6a9-35fc-a0c7-6d55858c1a99&quot;,&quot;itemData&quot;:{&quot;type&quot;:&quot;article-journal&quot;,&quot;id&quot;:&quot;ca3a5bbd-e6a9-35fc-a0c7-6d55858c1a99&quot;,&quot;title&quot;:&quot;SERAPHIM: studying environmental rasters and phylogenetically informed movements&quot;,&quot;author&quot;:[{&quot;family&quot;:&quot;Dellicour&quot;,&quot;given&quot;:&quot;Simon&quot;,&quot;parse-names&quot;:false,&quot;dropping-particle&quot;:&quot;&quot;,&quot;non-dropping-particle&quot;:&quot;&quot;},{&quot;family&quot;:&quot;Rose&quot;,&quot;given&quot;:&quot;Rebecca&quot;,&quot;parse-names&quot;:false,&quot;dropping-particle&quot;:&quot;&quot;,&quot;non-dropping-particle&quot;:&quot;&quot;},{&quot;family&quot;:&quot;Faria&quot;,&quot;given&quot;:&quot;Nuno R.&quot;,&quot;parse-names&quot;:false,&quot;dropping-particle&quot;:&quot;&quot;,&quot;non-dropping-particle&quot;:&quot;&quot;},{&quot;family&quot;:&quot;Lemey&quot;,&quot;given&quot;:&quot;Philippe&quot;,&quot;parse-names&quot;:false,&quot;dropping-particle&quot;:&quot;&quot;,&quot;non-dropping-particle&quot;:&quot;&quot;},{&quot;family&quot;:&quot;Pybus&quot;,&quot;given&quot;:&quot;Oliver G.&quot;,&quot;parse-names&quot;:false,&quot;dropping-particle&quot;:&quot;&quot;,&quot;non-dropping-particle&quot;:&quot;&quot;}],&quot;container-title&quot;:&quot;Bioinformatics&quot;,&quot;accessed&quot;:{&quot;date-parts&quot;:[[2022,2,22]]},&quot;DOI&quot;:&quot;10.1093/BIOINFORMATICS/BTW384&quot;,&quot;ISSN&quot;:&quot;1367-4803&quot;,&quot;PMID&quot;:&quot;27334476&quot;,&quot;URL&quot;:&quot;https://academic.oup.com/bioinformatics/article/32/20/3204/2196575&quot;,&quot;issued&quot;:{&quot;date-parts&quot;:[[2016,10,15]]},&quot;page&quot;:&quot;3204-3206&quot;,&quot;abstract&quot;:&quot;Summary: SERAPHIM (\&quot;Studying Environmental Rasters and PHylogenetically Informed Movements\&quot;) is a suite of computational methods developed to study phylogenetic reconstructions of spatial movement in an environmental context. SERAPHIM extracts the spatio-temporal information contained in estimated phylogenetic trees and uses this information to calculate summary statistics of spatial spread and to visualize dispersal history. Most importantly, SERAPHIM enables users to study the impact of customized environmental variables on the spread of the study organism. Specifically, given an environmental raster, SERAPHIM computes environmental \&quot;weights\&quot; for each phylogeny branch, which represent the degree to which the environmental variable impedes (or facilitates) lineage movement. Correlations between movement duration and these environmental weights are then assessed, and the statistical significances of these correlations are evaluated using null distributions generated by a randomization procedure. SERAPHIM can be applied to any phylogeny whose nodes are annotated with spatial and temporal information. At present, such phylogenies are most often found in the field of emerging infectious diseases, but will become increasingly common in other biological disciplines as population genomic data grows.&quot;,&quot;publisher&quot;:&quot;Oxford Academic&quot;,&quot;issue&quot;:&quot;20&quot;,&quot;volume&quot;:&quot;32&quot;,&quot;expandedJournalTitle&quot;:&quot;Bioinformatics&quot;},&quot;isTemporary&quot;:false}],&quot;citationTag&quot;:&quot;MENDELEY_CITATION_v3_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&quot;},{&quot;citationID&quot;:&quot;MENDELEY_CITATION_a7da6bba-1a54-4d89-8702-a61f6871dbc3&quot;,&quot;properties&quot;:{&quot;noteIndex&quot;:0},&quot;isEdited&quot;:false,&quot;manualOverride&quot;:{&quot;isManuallyOverridden&quot;:false,&quot;citeprocText&quot;:&quot;&lt;sup&gt;42&lt;/sup&gt;&quot;,&quot;manualOverrideText&quot;:&quot;&quot;},&quot;citationItems&quot;:[{&quot;id&quot;:&quot;f8cea7f4-9bbe-3443-aaa5-31316f588204&quot;,&quot;itemData&quot;:{&quot;type&quot;:&quot;article-journal&quot;,&quot;id&quot;:&quot;f8cea7f4-9bbe-3443-aaa5-31316f588204&quot;,&quot;title&quot;:&quot;FastTree 2 – Approximately Maximum-Likelihood Trees for Large Alignments&quot;,&quot;author&quot;:[{&quot;family&quot;:&quot;Price&quot;,&quot;given&quot;:&quot;Morgan N.&quot;,&quot;parse-names&quot;:false,&quot;dropping-particle&quot;:&quot;&quot;,&quot;non-dropping-particle&quot;:&quot;&quot;},{&quot;family&quot;:&quot;Dehal&quot;,&quot;given&quot;:&quot;Paramvir S.&quot;,&quot;parse-names&quot;:false,&quot;dropping-particle&quot;:&quot;&quot;,&quot;non-dropping-particle&quot;:&quot;&quot;},{&quot;family&quot;:&quot;Arkin&quot;,&quot;given&quot;:&quot;Adam P.&quot;,&quot;parse-names&quot;:false,&quot;dropping-particle&quot;:&quot;&quot;,&quot;non-dropping-particle&quot;:&quot;&quot;}],&quot;container-title&quot;:&quot;PLOS ONE&quot;,&quot;accessed&quot;:{&quot;date-parts&quot;:[[2022,2,22]]},&quot;DOI&quot;:&quot;10.1371/JOURNAL.PONE.0009490&quot;,&quot;ISSN&quot;:&quot;1932-6203&quot;,&quot;PMID&quot;:&quot;20224823&quot;,&quot;URL&quot;:&quot;https://journals.plos.org/plosone/article?id=10.1371/journal.pone.0009490&quot;,&quot;issued&quot;:{&quot;date-parts&quot;:[[2010,3,10]]},&quot;page&quot;:&quot;e9490&quot;,&quot;abstract&quot;:&quot;Background We recently described FastTree, a tool for inferring phylogenies for alignments with up to hundreds of thousands of sequences. Here, we describe improvements to FastTree that improve its accuracy without sacrificing scalability.  Methodology/Principal Findings Where FastTree 1 used nearest-neighbor interchanges (NNIs) and the minimum-evolution criterion to improve the tree, FastTree 2 adds minimum-evolution subtree-pruning-regrafting (SPRs) and maximum-likelihood NNIs. FastTree 2 uses heuristics to restrict the search for better trees and estimates a rate of evolution for each site (the “CAT” approximation). Nevertheless, for both simulated and genuine alignments, FastTree 2 is slightly more accurate than a standard implementation of maximum-likelihood NNIs (PhyML 3 with default settings). Although FastTree 2 is not quite as accurate as methods that use maximum-likelihood SPRs, most of the splits that disagree are poorly supported, and for large alignments, FastTree 2 is 100–1,000 times faster. FastTree 2 inferred a topology and likelihood-based local support values for 237,882 distinct 16S ribosomal RNAs on a desktop computer in 22 hours and 5.8 gigabytes of memory.  Conclusions/Significance FastTree 2 allows the inference of maximum-likelihood phylogenies for huge alignments. FastTree 2 is freely available at http://www.microbesonline.org/fasttree.&quot;,&quot;publisher&quot;:&quot;Public Library of Science&quot;,&quot;issue&quot;:&quot;3&quot;,&quot;volume&quot;:&quot;5&quot;,&quot;expandedJournalTitle&quot;:&quot;PLOS ONE&quot;},&quot;isTemporary&quot;:false}],&quot;citationTag&quot;:&quot;MENDELEY_CITATION_v3_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&quot;},{&quot;citationID&quot;:&quot;MENDELEY_CITATION_6ae9d4e8-f964-41d8-815a-13ce94827a5d&quot;,&quot;properties&quot;:{&quot;noteIndex&quot;:0},&quot;isEdited&quot;:false,&quot;manualOverride&quot;:{&quot;isManuallyOverridden&quot;:false,&quot;citeprocText&quot;:&quot;&lt;sup&gt;43&lt;/sup&gt;&quot;,&quot;manualOverrideText&quot;:&quot;&quot;},&quot;citationItems&quot;:[{&quot;id&quot;:&quot;9c139cae-8bb9-3d45-abd4-debc5427f78e&quot;,&quot;itemData&quot;:{&quot;type&quot;:&quot;webpage&quot;,&quot;id&quot;:&quot;9c139cae-8bb9-3d45-abd4-debc5427f78e&quot;,&quot;title&quot;:&quot;CRAN - Package minpack.lm&quot;,&quot;accessed&quot;:{&quot;date-parts&quot;:[[2022,2,22]]},&quot;URL&quot;:&quot;https://cran.r-project.org/web/packages/minpack.lm/index.html&quot;},&quot;isTemporary&quot;:false}],&quot;citationTag&quot;:&quot;MENDELEY_CITATION_v3_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&quot;}]"/>
    <we:property name="MENDELEY_CITATIONS_STYLE" value="&quot;https://www.zotero.org/styles/the-lancet&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50ADE50-4F6B-BE4E-8D7E-D362F5649E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225</TotalTime>
  <Pages>24</Pages>
  <Words>6321</Words>
  <Characters>36030</Characters>
  <Application>Microsoft Office Word</Application>
  <DocSecurity>0</DocSecurity>
  <Lines>300</Lines>
  <Paragraphs>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42267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Dirk Eggink</dc:creator>
  <cp:lastModifiedBy>Alvin Han</cp:lastModifiedBy>
  <cp:revision>52</cp:revision>
  <dcterms:created xsi:type="dcterms:W3CDTF">2022-02-24T04:07:00Z</dcterms:created>
  <dcterms:modified xsi:type="dcterms:W3CDTF">2022-04-08T09:21:00Z</dcterms:modified>
</cp:coreProperties>
</file>